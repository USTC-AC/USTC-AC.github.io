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3DA736" w14:textId="77777777" w:rsidR="005E1400" w:rsidRDefault="003D424B">
      <w:pPr>
        <w:pStyle w:val="Title"/>
      </w:pPr>
      <w:r>
        <w:t>Two-Stage Multi-Scale Resolution-Adaptive Network for Low-Resolution Face Recognition</w:t>
      </w:r>
    </w:p>
    <w:p w14:paraId="7144B51B" w14:textId="77777777" w:rsidR="005E1400" w:rsidRDefault="003D424B">
      <w:pPr>
        <w:pStyle w:val="Author"/>
      </w:pPr>
      <w:r>
        <w:t>Paper ID: 1856</w:t>
      </w:r>
    </w:p>
    <w:p w14:paraId="73E4BBA0" w14:textId="3212FEDB" w:rsidR="005E1400" w:rsidRDefault="007317E4">
      <w:pPr>
        <w:pStyle w:val="Abstract"/>
      </w:pPr>
      <w:ins w:id="0" w:author="Diane Pulvino" w:date="2022-04-05T15:02:00Z">
        <w:r>
          <w:t>Low-resolution fac</w:t>
        </w:r>
      </w:ins>
      <w:ins w:id="1" w:author="Diane Pulvino" w:date="2022-04-06T06:32:00Z">
        <w:r w:rsidR="00915D69">
          <w:t>e</w:t>
        </w:r>
      </w:ins>
      <w:ins w:id="2" w:author="Diane Pulvino" w:date="2022-04-05T15:02:00Z">
        <w:r>
          <w:t xml:space="preserve"> recognition is challenging </w:t>
        </w:r>
      </w:ins>
      <w:del w:id="3" w:author="Diane Pulvino" w:date="2022-04-05T15:02:00Z">
        <w:r w:rsidR="003D424B" w:rsidDel="007317E4">
          <w:delText xml:space="preserve">Due </w:delText>
        </w:r>
      </w:del>
      <w:ins w:id="4" w:author="Diane Pulvino" w:date="2022-04-05T15:02:00Z">
        <w:r>
          <w:t xml:space="preserve">due </w:t>
        </w:r>
      </w:ins>
      <w:r w:rsidR="003D424B">
        <w:t xml:space="preserve">to </w:t>
      </w:r>
      <w:del w:id="5" w:author="Diane Pulvino" w:date="2022-04-05T15:02:00Z">
        <w:r w:rsidR="003D424B" w:rsidDel="007317E4">
          <w:delText xml:space="preserve">the </w:delText>
        </w:r>
      </w:del>
      <w:r w:rsidR="003D424B">
        <w:t>uncertain input resolutions and</w:t>
      </w:r>
      <w:del w:id="6" w:author="Diane Pulvino" w:date="2022-04-05T15:02:00Z">
        <w:r w:rsidR="003D424B" w:rsidDel="007317E4">
          <w:delText xml:space="preserve"> the</w:delText>
        </w:r>
      </w:del>
      <w:r w:rsidR="003D424B">
        <w:t xml:space="preserve"> </w:t>
      </w:r>
      <w:del w:id="7" w:author="Diane Pulvino" w:date="2022-04-05T15:02:00Z">
        <w:r w:rsidR="003D424B" w:rsidDel="007317E4">
          <w:delText xml:space="preserve">missing </w:delText>
        </w:r>
      </w:del>
      <w:ins w:id="8" w:author="Diane Pulvino" w:date="2022-04-05T15:02:00Z">
        <w:r>
          <w:t xml:space="preserve">a lack of </w:t>
        </w:r>
      </w:ins>
      <w:r w:rsidR="003D424B">
        <w:t>distinguishing details in low-resolution (LR) facial images</w:t>
      </w:r>
      <w:ins w:id="9" w:author="Diane Pulvino" w:date="2022-04-05T15:02:00Z">
        <w:r>
          <w:t xml:space="preserve">. </w:t>
        </w:r>
      </w:ins>
      <w:del w:id="10" w:author="Diane Pulvino" w:date="2022-04-05T15:02:00Z">
        <w:r w:rsidR="003D424B" w:rsidDel="007317E4">
          <w:delText>, low-resolution face recognition is challenging and l</w:delText>
        </w:r>
      </w:del>
      <w:ins w:id="11" w:author="Diane Pulvino" w:date="2022-04-05T15:02:00Z">
        <w:r>
          <w:t>R</w:t>
        </w:r>
      </w:ins>
      <w:del w:id="12" w:author="Diane Pulvino" w:date="2022-04-05T15:02:00Z">
        <w:r w:rsidR="003D424B" w:rsidDel="007317E4">
          <w:delText>earning r</w:delText>
        </w:r>
      </w:del>
      <w:r w:rsidR="003D424B">
        <w:t>esolution</w:t>
      </w:r>
      <w:ins w:id="13" w:author="Diane Pulvino" w:date="2022-04-05T15:03:00Z">
        <w:r>
          <w:t>-</w:t>
        </w:r>
      </w:ins>
      <w:del w:id="14" w:author="Diane Pulvino" w:date="2022-04-05T15:03:00Z">
        <w:r w:rsidR="003D424B" w:rsidDel="007317E4">
          <w:delText xml:space="preserve"> </w:delText>
        </w:r>
      </w:del>
      <w:r w:rsidR="003D424B">
        <w:t xml:space="preserve">invariant representations </w:t>
      </w:r>
      <w:del w:id="15" w:author="Diane Pulvino" w:date="2022-04-05T15:03:00Z">
        <w:r w:rsidR="003D424B" w:rsidDel="007317E4">
          <w:delText xml:space="preserve">is </w:delText>
        </w:r>
      </w:del>
      <w:ins w:id="16" w:author="Diane Pulvino" w:date="2022-04-05T15:03:00Z">
        <w:r>
          <w:t>must be learned for optimal</w:t>
        </w:r>
      </w:ins>
      <w:del w:id="17" w:author="Diane Pulvino" w:date="2022-04-05T15:03:00Z">
        <w:r w:rsidR="003D424B" w:rsidDel="007317E4">
          <w:delText>crucial for</w:delText>
        </w:r>
      </w:del>
      <w:r w:rsidR="003D424B">
        <w:t xml:space="preserve"> performance. Existing methods for this task mainly minimize the distance between the representations of the low-resolution (LR) and corresponding high-resolution (HR) image pairs in a common subspace. However, </w:t>
      </w:r>
      <w:del w:id="18" w:author="Diane Pulvino" w:date="2022-04-05T15:03:00Z">
        <w:r w:rsidR="003D424B" w:rsidDel="007317E4">
          <w:delText xml:space="preserve">previous </w:delText>
        </w:r>
      </w:del>
      <w:ins w:id="19" w:author="Diane Pulvino" w:date="2022-04-05T15:03:00Z">
        <w:r>
          <w:t xml:space="preserve">these </w:t>
        </w:r>
      </w:ins>
      <w:r w:rsidR="003D424B">
        <w:t xml:space="preserve">works only focus on introducing various distance metrics at the final layer and between HR-LR image pairs. They </w:t>
      </w:r>
      <w:del w:id="20" w:author="Diane Pulvino" w:date="2022-04-05T15:03:00Z">
        <w:r w:rsidR="003D424B" w:rsidDel="007317E4">
          <w:delText xml:space="preserve">did </w:delText>
        </w:r>
      </w:del>
      <w:ins w:id="21" w:author="Diane Pulvino" w:date="2022-04-05T15:03:00Z">
        <w:r>
          <w:t xml:space="preserve">do </w:t>
        </w:r>
      </w:ins>
      <w:r w:rsidR="003D424B">
        <w:t xml:space="preserve">not fully utilize the intermediate layers </w:t>
      </w:r>
      <w:ins w:id="22" w:author="Diane Pulvino" w:date="2022-04-06T06:33:00Z">
        <w:r w:rsidR="00915D69">
          <w:t>or</w:t>
        </w:r>
      </w:ins>
      <w:del w:id="23" w:author="Diane Pulvino" w:date="2022-04-06T06:33:00Z">
        <w:r w:rsidR="003D424B" w:rsidDel="00915D69">
          <w:delText>and</w:delText>
        </w:r>
      </w:del>
      <w:r w:rsidR="003D424B">
        <w:t xml:space="preserve"> multi-resolution supervision, </w:t>
      </w:r>
      <w:del w:id="24" w:author="Diane Pulvino" w:date="2022-04-05T15:04:00Z">
        <w:r w:rsidR="003D424B" w:rsidDel="007317E4">
          <w:delText xml:space="preserve">thus </w:delText>
        </w:r>
      </w:del>
      <w:r w:rsidR="003D424B">
        <w:t xml:space="preserve">yielding only modest performance. In this paper, we propose a novel </w:t>
      </w:r>
      <w:del w:id="25" w:author="Diane Pulvino" w:date="2022-04-05T15:04:00Z">
        <w:r w:rsidR="003D424B" w:rsidDel="007317E4">
          <w:delText>Two</w:delText>
        </w:r>
      </w:del>
      <w:ins w:id="26" w:author="Diane Pulvino" w:date="2022-04-05T15:04:00Z">
        <w:r>
          <w:t>two</w:t>
        </w:r>
      </w:ins>
      <w:r w:rsidR="003D424B">
        <w:t xml:space="preserve">-stage </w:t>
      </w:r>
      <w:del w:id="27" w:author="Diane Pulvino" w:date="2022-04-05T15:04:00Z">
        <w:r w:rsidR="003D424B" w:rsidDel="007317E4">
          <w:delText>Multi</w:delText>
        </w:r>
      </w:del>
      <w:ins w:id="28" w:author="Diane Pulvino" w:date="2022-04-05T15:04:00Z">
        <w:r>
          <w:t>multi</w:t>
        </w:r>
      </w:ins>
      <w:r w:rsidR="003D424B">
        <w:t xml:space="preserve">-scale </w:t>
      </w:r>
      <w:del w:id="29" w:author="Diane Pulvino" w:date="2022-04-05T15:04:00Z">
        <w:r w:rsidR="003D424B" w:rsidDel="007317E4">
          <w:delText>Resolution</w:delText>
        </w:r>
      </w:del>
      <w:ins w:id="30" w:author="Diane Pulvino" w:date="2022-04-05T15:04:00Z">
        <w:r>
          <w:t>resolution</w:t>
        </w:r>
      </w:ins>
      <w:r w:rsidR="003D424B">
        <w:t>-adaptive network to learn more robust resolution</w:t>
      </w:r>
      <w:ins w:id="31" w:author="Diane Pulvino" w:date="2022-04-05T15:04:00Z">
        <w:r>
          <w:t>-</w:t>
        </w:r>
      </w:ins>
      <w:del w:id="32" w:author="Diane Pulvino" w:date="2022-04-05T15:04:00Z">
        <w:r w:rsidR="003D424B" w:rsidDel="007317E4">
          <w:delText xml:space="preserve"> </w:delText>
        </w:r>
      </w:del>
      <w:r w:rsidR="003D424B">
        <w:t xml:space="preserve">invariant representations. In the first stage, the structural patterns and the semantic patterns are distilled to provide sufficient supervision. </w:t>
      </w:r>
      <w:del w:id="33" w:author="Diane Pulvino" w:date="2022-04-05T15:04:00Z">
        <w:r w:rsidR="003D424B" w:rsidDel="007317E4">
          <w:delText>Furthermore, to</w:delText>
        </w:r>
      </w:del>
      <w:ins w:id="34" w:author="Diane Pulvino" w:date="2022-04-05T15:04:00Z">
        <w:r>
          <w:t>A curriculum learning strategy</w:t>
        </w:r>
      </w:ins>
      <w:r w:rsidR="003D424B">
        <w:t xml:space="preserve"> facilitate</w:t>
      </w:r>
      <w:ins w:id="35" w:author="Diane Pulvino" w:date="2022-04-05T15:04:00Z">
        <w:r>
          <w:t>s</w:t>
        </w:r>
      </w:ins>
      <w:r w:rsidR="003D424B">
        <w:t xml:space="preserve"> the training of LR and HR image matching, </w:t>
      </w:r>
      <w:del w:id="36" w:author="Diane Pulvino" w:date="2022-04-05T15:04:00Z">
        <w:r w:rsidR="003D424B" w:rsidDel="007317E4">
          <w:delText>we introduce the curriculum learning strategy, which</w:delText>
        </w:r>
      </w:del>
      <w:ins w:id="37" w:author="Diane Pulvino" w:date="2022-04-05T15:04:00Z">
        <w:r>
          <w:t>smoothly</w:t>
        </w:r>
      </w:ins>
      <w:r w:rsidR="003D424B">
        <w:t xml:space="preserve"> decreas</w:t>
      </w:r>
      <w:ins w:id="38" w:author="Diane Pulvino" w:date="2022-04-05T15:04:00Z">
        <w:r>
          <w:t>ing</w:t>
        </w:r>
      </w:ins>
      <w:del w:id="39" w:author="Diane Pulvino" w:date="2022-04-05T15:04:00Z">
        <w:r w:rsidR="003D424B" w:rsidDel="007317E4">
          <w:delText>es</w:delText>
        </w:r>
      </w:del>
      <w:r w:rsidR="003D424B">
        <w:t xml:space="preserve"> the resolution of LR images</w:t>
      </w:r>
      <w:del w:id="40" w:author="Diane Pulvino" w:date="2022-04-05T15:05:00Z">
        <w:r w:rsidR="003D424B" w:rsidDel="007317E4">
          <w:delText xml:space="preserve"> smoothly</w:delText>
        </w:r>
      </w:del>
      <w:r w:rsidR="003D424B">
        <w:t xml:space="preserve">. In the second stage, a </w:t>
      </w:r>
      <w:del w:id="41" w:author="Diane Pulvino" w:date="2022-04-05T15:06:00Z">
        <w:r w:rsidR="003D424B" w:rsidDel="004B21FA">
          <w:delText>Multi</w:delText>
        </w:r>
      </w:del>
      <w:ins w:id="42" w:author="Diane Pulvino" w:date="2022-04-05T15:06:00Z">
        <w:r w:rsidR="004B21FA">
          <w:t>multi</w:t>
        </w:r>
      </w:ins>
      <w:r w:rsidR="003D424B">
        <w:t>-</w:t>
      </w:r>
      <w:del w:id="43" w:author="Diane Pulvino" w:date="2022-04-05T15:06:00Z">
        <w:r w:rsidR="003D424B" w:rsidDel="004B21FA">
          <w:delText xml:space="preserve">Resolution </w:delText>
        </w:r>
      </w:del>
      <w:ins w:id="44" w:author="Diane Pulvino" w:date="2022-04-05T15:06:00Z">
        <w:r w:rsidR="004B21FA">
          <w:t xml:space="preserve">resolution </w:t>
        </w:r>
      </w:ins>
      <w:del w:id="45" w:author="Diane Pulvino" w:date="2022-04-05T15:06:00Z">
        <w:r w:rsidR="003D424B" w:rsidDel="004B21FA">
          <w:delText xml:space="preserve">Contrastive </w:delText>
        </w:r>
      </w:del>
      <w:ins w:id="46" w:author="Diane Pulvino" w:date="2022-04-05T15:06:00Z">
        <w:r w:rsidR="004B21FA">
          <w:t xml:space="preserve">contrastive </w:t>
        </w:r>
      </w:ins>
      <w:r w:rsidR="003D424B">
        <w:t>loss is introduced on LR images to enforce</w:t>
      </w:r>
      <w:del w:id="47" w:author="Diane Pulvino" w:date="2022-04-05T15:06:00Z">
        <w:r w:rsidR="003D424B" w:rsidDel="004B21FA">
          <w:delText xml:space="preserve"> the</w:delText>
        </w:r>
      </w:del>
      <w:r w:rsidR="003D424B">
        <w:t xml:space="preserve"> intra-class clustering and inter-class separation of the LR representations. By introducing multi-scale supervision and multi-resolution LR representation</w:t>
      </w:r>
      <w:del w:id="48" w:author="Diane Pulvino" w:date="2022-04-05T16:53:00Z">
        <w:r w:rsidR="003D424B" w:rsidDel="00FD58B0">
          <w:delText>s</w:delText>
        </w:r>
      </w:del>
      <w:r w:rsidR="003D424B">
        <w:t xml:space="preserve"> clustering, our network can produce robust representations </w:t>
      </w:r>
      <w:del w:id="49" w:author="Diane Pulvino" w:date="2022-04-05T16:53:00Z">
        <w:r w:rsidR="003D424B" w:rsidDel="00FD58B0">
          <w:delText xml:space="preserve">with </w:delText>
        </w:r>
      </w:del>
      <w:ins w:id="50" w:author="Diane Pulvino" w:date="2022-04-05T16:53:00Z">
        <w:r w:rsidR="00FD58B0">
          <w:t xml:space="preserve">despite </w:t>
        </w:r>
      </w:ins>
      <w:r w:rsidR="003D424B">
        <w:t>uncertain input sizes. Experimental results on eight benchmark data</w:t>
      </w:r>
      <w:ins w:id="51" w:author="Diane Pulvino" w:date="2022-04-05T16:53:00Z">
        <w:r w:rsidR="00FD58B0">
          <w:t xml:space="preserve"> </w:t>
        </w:r>
      </w:ins>
      <w:r w:rsidR="003D424B">
        <w:t>sets demonstrate the effectiveness of the proposed method.</w:t>
      </w:r>
    </w:p>
    <w:p w14:paraId="28FEDBD8" w14:textId="77777777" w:rsidR="005E1400" w:rsidRDefault="003D424B">
      <w:pPr>
        <w:pStyle w:val="Heading1"/>
      </w:pPr>
      <w:bookmarkStart w:id="52" w:name="introduction"/>
      <w:bookmarkEnd w:id="52"/>
      <w:r>
        <w:t>Introduction</w:t>
      </w:r>
    </w:p>
    <w:p w14:paraId="5444A48A" w14:textId="09872BEA" w:rsidR="005E1400" w:rsidRDefault="003D424B">
      <w:pPr>
        <w:pStyle w:val="FirstParagraph"/>
      </w:pPr>
      <w:r>
        <w:t>Recent years have seen rapid development</w:t>
      </w:r>
      <w:ins w:id="53" w:author="Diane Pulvino" w:date="2022-04-05T16:53:00Z">
        <w:r w:rsidR="00FD58B0">
          <w:t>s</w:t>
        </w:r>
      </w:ins>
      <w:r>
        <w:t xml:space="preserve"> in automatic face recognition. </w:t>
      </w:r>
      <w:del w:id="54" w:author="Diane Pulvino" w:date="2022-04-05T16:55:00Z">
        <w:r w:rsidDel="00FD58B0">
          <w:delText>With t</w:delText>
        </w:r>
      </w:del>
      <w:ins w:id="55" w:author="Diane Pulvino" w:date="2022-04-05T16:55:00Z">
        <w:r w:rsidR="00FD58B0">
          <w:t>T</w:t>
        </w:r>
      </w:ins>
      <w:r>
        <w:t xml:space="preserve">he increase </w:t>
      </w:r>
      <w:del w:id="56" w:author="Diane Pulvino" w:date="2022-04-05T16:54:00Z">
        <w:r w:rsidDel="00FD58B0">
          <w:delText xml:space="preserve">of </w:delText>
        </w:r>
      </w:del>
      <w:ins w:id="57" w:author="Diane Pulvino" w:date="2022-04-05T16:54:00Z">
        <w:r w:rsidR="00FD58B0">
          <w:t xml:space="preserve">in </w:t>
        </w:r>
      </w:ins>
      <w:r>
        <w:t>sample number</w:t>
      </w:r>
      <w:ins w:id="58" w:author="Diane Pulvino" w:date="2022-04-05T16:55:00Z">
        <w:r w:rsidR="00FD58B0">
          <w:t>s</w:t>
        </w:r>
      </w:ins>
      <w:r>
        <w:t xml:space="preserve"> and </w:t>
      </w:r>
      <w:del w:id="59" w:author="Diane Pulvino" w:date="2022-04-05T16:55:00Z">
        <w:r w:rsidDel="00FD58B0">
          <w:delText xml:space="preserve">the </w:delText>
        </w:r>
      </w:del>
      <w:r>
        <w:t>improvement of the loss function</w:t>
      </w:r>
      <w:ins w:id="60" w:author="Diane Pulvino" w:date="2022-04-05T16:55:00Z">
        <w:r w:rsidR="00FD58B0">
          <w:t xml:space="preserve"> has enhanced</w:t>
        </w:r>
      </w:ins>
      <w:del w:id="61" w:author="Diane Pulvino" w:date="2022-04-05T16:55:00Z">
        <w:r w:rsidDel="00FD58B0">
          <w:delText>,</w:delText>
        </w:r>
      </w:del>
      <w:r>
        <w:t xml:space="preserve"> the performance of high-resolution face recognition on several benchmark data</w:t>
      </w:r>
      <w:ins w:id="62" w:author="Diane Pulvino" w:date="2022-04-05T16:56:00Z">
        <w:r w:rsidR="00FD58B0">
          <w:t xml:space="preserve"> </w:t>
        </w:r>
      </w:ins>
      <w:r>
        <w:t>sets</w:t>
      </w:r>
      <w:del w:id="63" w:author="Diane Pulvino" w:date="2022-04-05T16:56:00Z">
        <w:r w:rsidDel="00FD58B0">
          <w:delText>,</w:delText>
        </w:r>
      </w:del>
      <w:r>
        <w:t xml:space="preserve"> such as LFW (Huang et al. 2008), AgeDB-30 (Moschoglou et al. 2017), CFP-FP (Sengupta et al. 2016), IJB-B (Whitelam et al. 2017)</w:t>
      </w:r>
      <w:ins w:id="64" w:author="Diane Pulvino" w:date="2022-04-05T16:56:00Z">
        <w:r w:rsidR="00FD58B0">
          <w:t>,</w:t>
        </w:r>
      </w:ins>
      <w:r>
        <w:t xml:space="preserve"> and IJB-C (Maze et al. 2018</w:t>
      </w:r>
      <w:del w:id="65" w:author="Diane Pulvino" w:date="2022-04-05T16:56:00Z">
        <w:r w:rsidDel="00FD58B0">
          <w:delText xml:space="preserve">), </w:delText>
        </w:r>
      </w:del>
      <w:ins w:id="66" w:author="Diane Pulvino" w:date="2022-04-05T16:56:00Z">
        <w:r w:rsidR="00FD58B0">
          <w:t xml:space="preserve">). </w:t>
        </w:r>
      </w:ins>
      <w:del w:id="67" w:author="Diane Pulvino" w:date="2022-04-05T16:56:00Z">
        <w:r w:rsidDel="00FD58B0">
          <w:delText xml:space="preserve">has been greatly enhanced. </w:delText>
        </w:r>
      </w:del>
      <w:r>
        <w:t xml:space="preserve">However, surveillance face recognition is still a complicated challenge because of </w:t>
      </w:r>
      <w:del w:id="68" w:author="Diane Pulvino" w:date="2022-04-06T06:35:00Z">
        <w:r w:rsidDel="00915D69">
          <w:delText xml:space="preserve">the </w:delText>
        </w:r>
      </w:del>
      <w:r>
        <w:t>variation</w:t>
      </w:r>
      <w:ins w:id="69" w:author="Diane Pulvino" w:date="2022-04-06T06:35:00Z">
        <w:r w:rsidR="00915D69">
          <w:t>s</w:t>
        </w:r>
      </w:ins>
      <w:r>
        <w:t xml:space="preserve"> </w:t>
      </w:r>
      <w:del w:id="70" w:author="Diane Pulvino" w:date="2022-04-05T16:56:00Z">
        <w:r w:rsidDel="00FD58B0">
          <w:delText xml:space="preserve">of </w:delText>
        </w:r>
      </w:del>
      <w:ins w:id="71" w:author="Diane Pulvino" w:date="2022-04-05T16:56:00Z">
        <w:r w:rsidR="00FD58B0">
          <w:t xml:space="preserve">in </w:t>
        </w:r>
      </w:ins>
      <w:r>
        <w:t xml:space="preserve">imaging conditions, </w:t>
      </w:r>
      <w:del w:id="72" w:author="Diane Pulvino" w:date="2022-04-05T16:56:00Z">
        <w:r w:rsidDel="00FD58B0">
          <w:delText>such as</w:delText>
        </w:r>
      </w:del>
      <w:ins w:id="73" w:author="Diane Pulvino" w:date="2022-04-05T20:32:00Z">
        <w:r w:rsidR="00D21767">
          <w:t>particularly</w:t>
        </w:r>
      </w:ins>
      <w:r>
        <w:t xml:space="preserve"> </w:t>
      </w:r>
      <w:del w:id="74" w:author="Diane Pulvino" w:date="2022-04-06T06:35:00Z">
        <w:r w:rsidDel="00915D69">
          <w:delText xml:space="preserve">low </w:delText>
        </w:r>
      </w:del>
      <w:r>
        <w:t>resolution. Low-resolution face recognition has two application scenarios</w:t>
      </w:r>
      <w:del w:id="75" w:author="Diane Pulvino" w:date="2022-04-05T16:56:00Z">
        <w:r w:rsidDel="00FD58B0">
          <w:delText xml:space="preserve">, </w:delText>
        </w:r>
      </w:del>
      <w:ins w:id="76" w:author="Diane Pulvino" w:date="2022-04-05T16:56:00Z">
        <w:r w:rsidR="00FD58B0">
          <w:t xml:space="preserve">: </w:t>
        </w:r>
      </w:ins>
      <w:r>
        <w:t xml:space="preserve">HR-LR and LR-LR. The HR-LR task conducts </w:t>
      </w:r>
      <w:del w:id="77" w:author="Diane Pulvino" w:date="2022-04-05T16:56:00Z">
        <w:r w:rsidDel="00FD58B0">
          <w:delText xml:space="preserve">the </w:delText>
        </w:r>
      </w:del>
      <w:r>
        <w:t xml:space="preserve">representation matching between </w:t>
      </w:r>
      <w:del w:id="78" w:author="Diane Pulvino" w:date="2022-04-05T16:57:00Z">
        <w:r w:rsidDel="00FD58B0">
          <w:delText xml:space="preserve">the </w:delText>
        </w:r>
      </w:del>
      <w:r>
        <w:t>HR galleries and LR probes. In the LR-LR task, both galleries and probes are from LR images.</w:t>
      </w:r>
    </w:p>
    <w:p w14:paraId="68692F60" w14:textId="77777777" w:rsidR="005E1400" w:rsidRDefault="003D424B">
      <w:pPr>
        <w:pStyle w:val="FigurewithCaption"/>
      </w:pPr>
      <w:r>
        <w:rPr>
          <w:noProof/>
        </w:rPr>
        <w:lastRenderedPageBreak/>
        <w:drawing>
          <wp:inline distT="0" distB="0" distL="0" distR="0" wp14:anchorId="2EF8AA63" wp14:editId="14AD6E83">
            <wp:extent cx="5334000" cy="2683022"/>
            <wp:effectExtent l="0" t="0" r="0" b="0"/>
            <wp:docPr id="1" name="Picture" descr="(a) previous methods mainly make the representations of LR images approximate to that of HR images. (b) our proposed method conduct the approximation in stage one and add the representation clustering of multiple LR images in stage two."/>
            <wp:cNvGraphicFramePr/>
            <a:graphic xmlns:a="http://schemas.openxmlformats.org/drawingml/2006/main">
              <a:graphicData uri="http://schemas.openxmlformats.org/drawingml/2006/picture">
                <pic:pic xmlns:pic="http://schemas.openxmlformats.org/drawingml/2006/picture">
                  <pic:nvPicPr>
                    <pic:cNvPr id="0" name="Picture" descr="7.jpg"/>
                    <pic:cNvPicPr>
                      <a:picLocks noChangeAspect="1" noChangeArrowheads="1"/>
                    </pic:cNvPicPr>
                  </pic:nvPicPr>
                  <pic:blipFill>
                    <a:blip r:embed="rId7"/>
                    <a:stretch>
                      <a:fillRect/>
                    </a:stretch>
                  </pic:blipFill>
                  <pic:spPr bwMode="auto">
                    <a:xfrm>
                      <a:off x="0" y="0"/>
                      <a:ext cx="5334000" cy="2683022"/>
                    </a:xfrm>
                    <a:prstGeom prst="rect">
                      <a:avLst/>
                    </a:prstGeom>
                    <a:noFill/>
                    <a:ln w="9525">
                      <a:noFill/>
                      <a:headEnd/>
                      <a:tailEnd/>
                    </a:ln>
                  </pic:spPr>
                </pic:pic>
              </a:graphicData>
            </a:graphic>
          </wp:inline>
        </w:drawing>
      </w:r>
    </w:p>
    <w:p w14:paraId="264B6FA3" w14:textId="21AC7877" w:rsidR="005E1400" w:rsidRDefault="003D424B">
      <w:pPr>
        <w:pStyle w:val="ImageCaption"/>
      </w:pPr>
      <w:r>
        <w:t xml:space="preserve">(a) </w:t>
      </w:r>
      <w:del w:id="79" w:author="Diane Pulvino" w:date="2022-04-05T16:57:00Z">
        <w:r w:rsidDel="00FD58B0">
          <w:delText xml:space="preserve">previous </w:delText>
        </w:r>
      </w:del>
      <w:ins w:id="80" w:author="Diane Pulvino" w:date="2022-04-05T16:57:00Z">
        <w:r w:rsidR="00FD58B0">
          <w:t xml:space="preserve">Previous </w:t>
        </w:r>
      </w:ins>
      <w:r>
        <w:t xml:space="preserve">methods </w:t>
      </w:r>
      <w:del w:id="81" w:author="Diane Pulvino" w:date="2022-04-05T16:57:00Z">
        <w:r w:rsidDel="00FD58B0">
          <w:delText>mainly make</w:delText>
        </w:r>
      </w:del>
      <w:ins w:id="82" w:author="Diane Pulvino" w:date="2022-04-05T16:57:00Z">
        <w:r w:rsidR="00FD58B0">
          <w:t>force</w:t>
        </w:r>
      </w:ins>
      <w:r>
        <w:t xml:space="preserve"> the representations of LR images </w:t>
      </w:r>
      <w:ins w:id="83" w:author="Diane Pulvino" w:date="2022-04-05T16:57:00Z">
        <w:r w:rsidR="00FD58B0">
          <w:t xml:space="preserve">to </w:t>
        </w:r>
      </w:ins>
      <w:r>
        <w:t xml:space="preserve">approximate </w:t>
      </w:r>
      <w:del w:id="84" w:author="Diane Pulvino" w:date="2022-04-06T06:36:00Z">
        <w:r w:rsidDel="00915D69">
          <w:delText xml:space="preserve">to </w:delText>
        </w:r>
      </w:del>
      <w:del w:id="85" w:author="Diane Pulvino" w:date="2022-04-05T16:57:00Z">
        <w:r w:rsidDel="00FD58B0">
          <w:delText xml:space="preserve">that </w:delText>
        </w:r>
      </w:del>
      <w:ins w:id="86" w:author="Diane Pulvino" w:date="2022-04-05T16:57:00Z">
        <w:r w:rsidR="00FD58B0">
          <w:t xml:space="preserve">those </w:t>
        </w:r>
      </w:ins>
      <w:r>
        <w:t xml:space="preserve">of HR images. (b) </w:t>
      </w:r>
      <w:del w:id="87" w:author="Diane Pulvino" w:date="2022-04-05T16:57:00Z">
        <w:r w:rsidDel="00FD58B0">
          <w:delText xml:space="preserve">our </w:delText>
        </w:r>
      </w:del>
      <w:ins w:id="88" w:author="Diane Pulvino" w:date="2022-04-05T16:57:00Z">
        <w:r w:rsidR="00FD58B0">
          <w:t xml:space="preserve">Our </w:t>
        </w:r>
      </w:ins>
      <w:r>
        <w:t>proposed method conduct</w:t>
      </w:r>
      <w:ins w:id="89" w:author="Diane Pulvino" w:date="2022-04-05T16:57:00Z">
        <w:r w:rsidR="00FD58B0">
          <w:t>s</w:t>
        </w:r>
      </w:ins>
      <w:r>
        <w:t xml:space="preserve"> the approximation in stage one and add</w:t>
      </w:r>
      <w:ins w:id="90" w:author="Diane Pulvino" w:date="2022-04-05T16:57:00Z">
        <w:r w:rsidR="00FD58B0">
          <w:t>s</w:t>
        </w:r>
      </w:ins>
      <w:r>
        <w:t xml:space="preserve"> the representation clustering of multiple LR images in stage two.</w:t>
      </w:r>
    </w:p>
    <w:p w14:paraId="37067A0F" w14:textId="03BCB739" w:rsidR="005E1400" w:rsidRDefault="003D424B">
      <w:pPr>
        <w:pStyle w:val="BodyText"/>
      </w:pPr>
      <w:del w:id="91" w:author="Diane Pulvino" w:date="2022-04-05T17:01:00Z">
        <w:r w:rsidDel="00C97A13">
          <w:delText xml:space="preserve">Due to the missing detailed facial texture and component in LR images, </w:delText>
        </w:r>
      </w:del>
      <w:del w:id="92" w:author="Diane Pulvino" w:date="2022-04-05T17:00:00Z">
        <w:r w:rsidDel="00C97A13">
          <w:delText xml:space="preserve">directly </w:delText>
        </w:r>
      </w:del>
      <w:ins w:id="93" w:author="Diane Pulvino" w:date="2022-04-05T17:00:00Z">
        <w:r w:rsidR="00C97A13">
          <w:t xml:space="preserve">Directly </w:t>
        </w:r>
      </w:ins>
      <w:r>
        <w:t>applying</w:t>
      </w:r>
      <w:del w:id="94" w:author="Diane Pulvino" w:date="2022-04-05T17:00:00Z">
        <w:r w:rsidDel="00C97A13">
          <w:delText xml:space="preserve"> the</w:delText>
        </w:r>
      </w:del>
      <w:r>
        <w:t xml:space="preserve"> HR face recognition method</w:t>
      </w:r>
      <w:ins w:id="95" w:author="Diane Pulvino" w:date="2022-04-05T17:00:00Z">
        <w:r w:rsidR="00C97A13">
          <w:t>s</w:t>
        </w:r>
      </w:ins>
      <w:r>
        <w:t xml:space="preserve"> to LR </w:t>
      </w:r>
      <w:del w:id="96" w:author="Diane Pulvino" w:date="2022-04-05T17:01:00Z">
        <w:r w:rsidDel="00C97A13">
          <w:delText>face recognition results</w:delText>
        </w:r>
      </w:del>
      <w:ins w:id="97" w:author="Diane Pulvino" w:date="2022-04-05T17:01:00Z">
        <w:r w:rsidR="00C97A13">
          <w:t>images results</w:t>
        </w:r>
      </w:ins>
      <w:r>
        <w:t xml:space="preserve"> in poor performance</w:t>
      </w:r>
      <w:ins w:id="98" w:author="Diane Pulvino" w:date="2022-04-05T17:01:00Z">
        <w:r w:rsidR="00C97A13">
          <w:t xml:space="preserve"> due to the lack of facial texture and components</w:t>
        </w:r>
      </w:ins>
      <w:r>
        <w:t xml:space="preserve">. </w:t>
      </w:r>
      <w:del w:id="99" w:author="Diane Pulvino" w:date="2022-04-05T17:01:00Z">
        <w:r w:rsidDel="00C97A13">
          <w:delText>The reason is that t</w:delText>
        </w:r>
      </w:del>
      <w:ins w:id="100" w:author="Diane Pulvino" w:date="2022-04-06T06:36:00Z">
        <w:r w:rsidR="00915D69">
          <w:t>F</w:t>
        </w:r>
      </w:ins>
      <w:del w:id="101" w:author="Diane Pulvino" w:date="2022-04-06T06:36:00Z">
        <w:r w:rsidDel="00915D69">
          <w:delText>he general f</w:delText>
        </w:r>
      </w:del>
      <w:r>
        <w:t xml:space="preserve">ace recognition methods suitable for HR images cannot extract discriminative representations from LR images. A natural idea is to recover HR images from LR images through the face super-resolution (SR) method (Jiao et al. 2021). </w:t>
      </w:r>
      <w:del w:id="102" w:author="Diane Pulvino" w:date="2022-04-05T17:01:00Z">
        <w:r w:rsidDel="00C97A13">
          <w:delText xml:space="preserve">The </w:delText>
        </w:r>
      </w:del>
      <w:r>
        <w:t xml:space="preserve">SR methods have high computational complexity and large </w:t>
      </w:r>
      <w:ins w:id="103" w:author="Diane Pulvino" w:date="2022-04-05T17:02:00Z">
        <w:r w:rsidR="00EC4DC3">
          <w:t xml:space="preserve">parameter </w:t>
        </w:r>
      </w:ins>
      <w:r>
        <w:t>scale</w:t>
      </w:r>
      <w:ins w:id="104" w:author="Diane Pulvino" w:date="2022-04-05T17:02:00Z">
        <w:r w:rsidR="00EC4DC3">
          <w:t>s</w:t>
        </w:r>
      </w:ins>
      <w:del w:id="105" w:author="Diane Pulvino" w:date="2022-04-05T17:02:00Z">
        <w:r w:rsidDel="00EC4DC3">
          <w:delText xml:space="preserve"> of parameters</w:delText>
        </w:r>
      </w:del>
      <w:r>
        <w:t xml:space="preserve">, </w:t>
      </w:r>
      <w:del w:id="106" w:author="Diane Pulvino" w:date="2022-04-05T17:02:00Z">
        <w:r w:rsidDel="00EC4DC3">
          <w:delText xml:space="preserve">thus </w:delText>
        </w:r>
      </w:del>
      <w:ins w:id="107" w:author="Diane Pulvino" w:date="2022-04-05T17:02:00Z">
        <w:r w:rsidR="00EC4DC3">
          <w:t xml:space="preserve">so they </w:t>
        </w:r>
      </w:ins>
      <w:r>
        <w:t>are not suitable for real-time deployment. Furthermore, the SR images contain stretching artifacts</w:t>
      </w:r>
      <w:ins w:id="108" w:author="Diane Pulvino" w:date="2022-04-06T06:40:00Z">
        <w:r w:rsidR="00915D69">
          <w:t xml:space="preserve">, which </w:t>
        </w:r>
      </w:ins>
      <w:del w:id="109" w:author="Diane Pulvino" w:date="2022-04-06T06:40:00Z">
        <w:r w:rsidDel="00915D69">
          <w:delText xml:space="preserve"> and such noise may be</w:delText>
        </w:r>
      </w:del>
      <w:ins w:id="110" w:author="Diane Pulvino" w:date="2022-04-06T06:40:00Z">
        <w:r w:rsidR="00915D69">
          <w:t>can</w:t>
        </w:r>
      </w:ins>
      <w:r>
        <w:t xml:space="preserve"> propagate</w:t>
      </w:r>
      <w:del w:id="111" w:author="Diane Pulvino" w:date="2022-04-06T06:40:00Z">
        <w:r w:rsidDel="00915D69">
          <w:delText>d</w:delText>
        </w:r>
      </w:del>
      <w:r>
        <w:t xml:space="preserve"> to face recognition</w:t>
      </w:r>
      <w:del w:id="112" w:author="Diane Pulvino" w:date="2022-04-06T06:40:00Z">
        <w:r w:rsidDel="00915D69">
          <w:delText xml:space="preserve"> later</w:delText>
        </w:r>
      </w:del>
      <w:r>
        <w:t xml:space="preserve">. </w:t>
      </w:r>
      <w:del w:id="113" w:author="Diane Pulvino" w:date="2022-04-06T06:40:00Z">
        <w:r w:rsidDel="00915D69">
          <w:delText>The o</w:delText>
        </w:r>
      </w:del>
      <w:ins w:id="114" w:author="Diane Pulvino" w:date="2022-04-06T06:40:00Z">
        <w:r w:rsidR="00915D69">
          <w:t>O</w:t>
        </w:r>
      </w:ins>
      <w:r>
        <w:t>ther methods (Lu, Jiang, and Kot 2018; Zha and Chao 2019; Yin et al. 2020; Massoli, Amato, and Falchi 2020; Khalid et al. 2020; Fang et al. 2020) map HR images and LR images into a common representation space and minimize</w:t>
      </w:r>
      <w:del w:id="115" w:author="Diane Pulvino" w:date="2022-04-05T17:02:00Z">
        <w:r w:rsidDel="00EC4DC3">
          <w:delText>s</w:delText>
        </w:r>
      </w:del>
      <w:r>
        <w:t xml:space="preserve"> the distance between them, as shown in Figure [fig1](a). However, these methods focus on introducing various distance metrics and</w:t>
      </w:r>
      <w:ins w:id="116" w:author="Diane Pulvino" w:date="2022-04-05T17:02:00Z">
        <w:r w:rsidR="00EC4DC3">
          <w:t xml:space="preserve"> only</w:t>
        </w:r>
      </w:ins>
      <w:r>
        <w:t xml:space="preserve"> minimize the distance</w:t>
      </w:r>
      <w:del w:id="117" w:author="Diane Pulvino" w:date="2022-04-05T17:03:00Z">
        <w:r w:rsidDel="00EC4DC3">
          <w:delText xml:space="preserve"> only</w:delText>
        </w:r>
      </w:del>
      <w:r>
        <w:t xml:space="preserve"> between the representations at the final layer for semantic patterns. </w:t>
      </w:r>
      <w:del w:id="118" w:author="Diane Pulvino" w:date="2022-04-05T17:03:00Z">
        <w:r w:rsidDel="00EC4DC3">
          <w:delText>The i</w:delText>
        </w:r>
      </w:del>
      <w:ins w:id="119" w:author="Diane Pulvino" w:date="2022-04-05T17:03:00Z">
        <w:r w:rsidR="00EC4DC3">
          <w:t>I</w:t>
        </w:r>
      </w:ins>
      <w:r>
        <w:t xml:space="preserve">ntermediate features, which always contain </w:t>
      </w:r>
      <w:del w:id="120" w:author="Diane Pulvino" w:date="2022-04-06T06:41:00Z">
        <w:r w:rsidDel="00915D69">
          <w:delText xml:space="preserve">the </w:delText>
        </w:r>
      </w:del>
      <w:r>
        <w:t xml:space="preserve">structural patterns and </w:t>
      </w:r>
      <w:del w:id="121" w:author="Diane Pulvino" w:date="2022-04-06T06:41:00Z">
        <w:r w:rsidDel="00915D69">
          <w:delText xml:space="preserve">also </w:delText>
        </w:r>
      </w:del>
      <w:r>
        <w:t>play a key role in performance, are left un</w:t>
      </w:r>
      <w:ins w:id="122" w:author="Diane Pulvino" w:date="2022-04-06T06:41:00Z">
        <w:r w:rsidR="00915D69">
          <w:t>leverag</w:t>
        </w:r>
      </w:ins>
      <w:del w:id="123" w:author="Diane Pulvino" w:date="2022-04-06T06:41:00Z">
        <w:r w:rsidDel="00915D69">
          <w:delText>constrain</w:delText>
        </w:r>
      </w:del>
      <w:proofErr w:type="gramStart"/>
      <w:r>
        <w:t>ed</w:t>
      </w:r>
      <w:proofErr w:type="gramEnd"/>
      <w:r>
        <w:t>. When generating HR and LR image</w:t>
      </w:r>
      <w:del w:id="124" w:author="Diane Pulvino" w:date="2022-04-05T17:03:00Z">
        <w:r w:rsidDel="00EC4DC3">
          <w:delText>s</w:delText>
        </w:r>
      </w:del>
      <w:r>
        <w:t xml:space="preserve"> pair</w:t>
      </w:r>
      <w:ins w:id="125" w:author="Diane Pulvino" w:date="2022-04-05T17:03:00Z">
        <w:r w:rsidR="00EC4DC3">
          <w:t>s</w:t>
        </w:r>
      </w:ins>
      <w:r>
        <w:t xml:space="preserve">, the resolution of the LR image is </w:t>
      </w:r>
      <w:del w:id="126" w:author="Diane Pulvino" w:date="2022-04-05T17:03:00Z">
        <w:r w:rsidDel="00EC4DC3">
          <w:delText xml:space="preserve">randomly </w:delText>
        </w:r>
      </w:del>
      <w:r>
        <w:t>chosen</w:t>
      </w:r>
      <w:ins w:id="127" w:author="Diane Pulvino" w:date="2022-04-05T17:03:00Z">
        <w:r w:rsidR="00EC4DC3">
          <w:t xml:space="preserve"> randomly</w:t>
        </w:r>
      </w:ins>
      <w:r>
        <w:t xml:space="preserve">. There are gaps between the domains of LR images with different resolutions, and </w:t>
      </w:r>
      <w:del w:id="128" w:author="Diane Pulvino" w:date="2022-04-05T17:04:00Z">
        <w:r w:rsidDel="00EC4DC3">
          <w:delText xml:space="preserve">such </w:delText>
        </w:r>
      </w:del>
      <w:ins w:id="129" w:author="Diane Pulvino" w:date="2022-04-05T17:04:00Z">
        <w:r w:rsidR="00EC4DC3">
          <w:t xml:space="preserve">this </w:t>
        </w:r>
      </w:ins>
      <w:r>
        <w:t xml:space="preserve">random strategy results in slow convergence. Moreover, previous methods </w:t>
      </w:r>
      <w:ins w:id="130" w:author="Diane Pulvino" w:date="2022-04-05T17:04:00Z">
        <w:r w:rsidR="00EC4DC3">
          <w:t xml:space="preserve">primarily </w:t>
        </w:r>
      </w:ins>
      <w:r>
        <w:t>minimize the distance</w:t>
      </w:r>
      <w:del w:id="131" w:author="Diane Pulvino" w:date="2022-04-05T17:04:00Z">
        <w:r w:rsidDel="00EC4DC3">
          <w:delText xml:space="preserve"> mainly</w:delText>
        </w:r>
      </w:del>
      <w:r>
        <w:t xml:space="preserve"> between LR and HR image pairs </w:t>
      </w:r>
      <w:del w:id="132" w:author="Diane Pulvino" w:date="2022-04-05T17:04:00Z">
        <w:r w:rsidDel="00EC4DC3">
          <w:delText>and ignore</w:delText>
        </w:r>
      </w:del>
      <w:ins w:id="133" w:author="Diane Pulvino" w:date="2022-04-05T17:04:00Z">
        <w:r w:rsidR="00EC4DC3">
          <w:t>while ignoring</w:t>
        </w:r>
      </w:ins>
      <w:r>
        <w:t xml:space="preserve"> the category correlation of multiple LR images</w:t>
      </w:r>
      <w:del w:id="134" w:author="Diane Pulvino" w:date="2022-04-05T17:04:00Z">
        <w:r w:rsidDel="00EC4DC3">
          <w:delText xml:space="preserve">, </w:delText>
        </w:r>
      </w:del>
      <w:ins w:id="135" w:author="Diane Pulvino" w:date="2022-04-05T17:04:00Z">
        <w:r w:rsidR="00EC4DC3">
          <w:t xml:space="preserve">. </w:t>
        </w:r>
      </w:ins>
      <w:commentRangeStart w:id="136"/>
      <w:del w:id="137" w:author="Diane Pulvino" w:date="2022-04-05T17:04:00Z">
        <w:r w:rsidDel="00EC4DC3">
          <w:delText>while r</w:delText>
        </w:r>
      </w:del>
      <w:ins w:id="138" w:author="Diane Pulvino" w:date="2022-04-05T17:04:00Z">
        <w:r w:rsidR="00EC4DC3">
          <w:t>R</w:t>
        </w:r>
      </w:ins>
      <w:r>
        <w:t>eal-world inputs are usually LR images with uncertain resolution.</w:t>
      </w:r>
      <w:commentRangeEnd w:id="136"/>
      <w:r w:rsidR="00915D69">
        <w:rPr>
          <w:rStyle w:val="CommentReference"/>
        </w:rPr>
        <w:commentReference w:id="136"/>
      </w:r>
    </w:p>
    <w:p w14:paraId="0E8573FC" w14:textId="1383EB25" w:rsidR="005E1400" w:rsidRDefault="003D424B">
      <w:pPr>
        <w:pStyle w:val="BodyText"/>
      </w:pPr>
      <w:r>
        <w:t>In this paper</w:t>
      </w:r>
      <w:del w:id="139" w:author="Diane Pulvino" w:date="2022-04-05T17:04:00Z">
        <w:r w:rsidDel="00EC4DC3">
          <w:delText>, to fully utilize the cross-resolution supervision of all scales</w:delText>
        </w:r>
      </w:del>
      <w:r>
        <w:t xml:space="preserve">, we propose a </w:t>
      </w:r>
      <w:ins w:id="140" w:author="Diane Pulvino" w:date="2022-04-05T17:04:00Z">
        <w:r w:rsidR="00EC4DC3">
          <w:t>t</w:t>
        </w:r>
      </w:ins>
      <w:del w:id="141" w:author="Diane Pulvino" w:date="2022-04-05T17:04:00Z">
        <w:r w:rsidDel="00EC4DC3">
          <w:delText>T</w:delText>
        </w:r>
      </w:del>
      <w:r>
        <w:t xml:space="preserve">wo-stage </w:t>
      </w:r>
      <w:del w:id="142" w:author="Diane Pulvino" w:date="2022-04-05T17:04:00Z">
        <w:r w:rsidDel="00EC4DC3">
          <w:delText>Multi</w:delText>
        </w:r>
      </w:del>
      <w:ins w:id="143" w:author="Diane Pulvino" w:date="2022-04-05T17:04:00Z">
        <w:r w:rsidR="00EC4DC3">
          <w:t>multi</w:t>
        </w:r>
      </w:ins>
      <w:r>
        <w:t xml:space="preserve">-scale </w:t>
      </w:r>
      <w:del w:id="144" w:author="Diane Pulvino" w:date="2022-04-05T17:04:00Z">
        <w:r w:rsidDel="00EC4DC3">
          <w:delText>Resolution</w:delText>
        </w:r>
      </w:del>
      <w:ins w:id="145" w:author="Diane Pulvino" w:date="2022-04-05T17:04:00Z">
        <w:r w:rsidR="00EC4DC3">
          <w:t>resolution</w:t>
        </w:r>
      </w:ins>
      <w:r>
        <w:t>-adaptive (TMR) network</w:t>
      </w:r>
      <w:ins w:id="146" w:author="Diane Pulvino" w:date="2022-04-05T17:04:00Z">
        <w:r w:rsidR="00EC4DC3">
          <w:t xml:space="preserve"> to fully utilize the cross-resolution supervision of all scales</w:t>
        </w:r>
      </w:ins>
      <w:r>
        <w:t xml:space="preserve">. Specifically, the proposed method includes a multi-scale distillation stage and a multi-resolution clustering stage. In the first stage, a pre-trained HR network is utilized to predict HR features and representations. </w:t>
      </w:r>
      <w:del w:id="147" w:author="Diane Pulvino" w:date="2022-04-05T17:05:00Z">
        <w:r w:rsidDel="00EC4DC3">
          <w:delText>Besides the final representations, t</w:delText>
        </w:r>
      </w:del>
      <w:ins w:id="148" w:author="Diane Pulvino" w:date="2022-04-05T17:05:00Z">
        <w:r w:rsidR="00EC4DC3">
          <w:t>T</w:t>
        </w:r>
      </w:ins>
      <w:r>
        <w:t xml:space="preserve">he distances between the intermediate features of </w:t>
      </w:r>
      <w:r>
        <w:lastRenderedPageBreak/>
        <w:t xml:space="preserve">LR and HR images are also minimized. We calculate the multi-scale affinity matrix and maximize </w:t>
      </w:r>
      <w:del w:id="149" w:author="Diane Pulvino" w:date="2022-04-06T06:43:00Z">
        <w:r w:rsidDel="00915D69">
          <w:delText xml:space="preserve">the </w:delText>
        </w:r>
      </w:del>
      <w:r>
        <w:t xml:space="preserve">mutual information to distill the structural and semantic patterns. Meanwhile, a simple-to-complex curriculum learning strategy </w:t>
      </w:r>
      <w:del w:id="150" w:author="Diane Pulvino" w:date="2022-04-05T17:05:00Z">
        <w:r w:rsidDel="00EC4DC3">
          <w:delText xml:space="preserve">is designed to </w:delText>
        </w:r>
      </w:del>
      <w:r>
        <w:t>facilitate</w:t>
      </w:r>
      <w:ins w:id="151" w:author="Diane Pulvino" w:date="2022-04-05T17:05:00Z">
        <w:r w:rsidR="00EC4DC3">
          <w:t>s</w:t>
        </w:r>
      </w:ins>
      <w:r>
        <w:t xml:space="preserve"> the training of LR and HR image matching. This strategy regards the resolution of samples as the difficulty score and decreases the resolution of LR images smoothly</w:t>
      </w:r>
      <w:ins w:id="152" w:author="Diane Pulvino" w:date="2022-04-05T17:05:00Z">
        <w:r w:rsidR="00EC4DC3">
          <w:t>,</w:t>
        </w:r>
      </w:ins>
      <w:del w:id="153" w:author="Diane Pulvino" w:date="2022-04-05T17:05:00Z">
        <w:r w:rsidDel="00EC4DC3">
          <w:delText>,</w:delText>
        </w:r>
      </w:del>
      <w:r>
        <w:t xml:space="preserve"> </w:t>
      </w:r>
      <w:del w:id="154" w:author="Diane Pulvino" w:date="2022-04-05T17:06:00Z">
        <w:r w:rsidDel="00EC4DC3">
          <w:delText xml:space="preserve">which </w:delText>
        </w:r>
      </w:del>
      <w:ins w:id="155" w:author="Diane Pulvino" w:date="2022-04-05T17:06:00Z">
        <w:r w:rsidR="00EC4DC3">
          <w:t>so convergence occurs more quickly than if resolutions were chosen randomly.</w:t>
        </w:r>
      </w:ins>
      <w:del w:id="156" w:author="Diane Pulvino" w:date="2022-04-05T17:06:00Z">
        <w:r w:rsidDel="00EC4DC3">
          <w:delText>brings faster convergence than randomly choosing LR images.</w:delText>
        </w:r>
      </w:del>
      <w:r>
        <w:t xml:space="preserve"> </w:t>
      </w:r>
      <w:del w:id="157" w:author="Diane Pulvino" w:date="2022-04-05T17:06:00Z">
        <w:r w:rsidDel="00EC4DC3">
          <w:delText>In the second stage, w</w:delText>
        </w:r>
      </w:del>
      <w:ins w:id="158" w:author="Diane Pulvino" w:date="2022-04-05T17:06:00Z">
        <w:r w:rsidR="00EC4DC3">
          <w:t>W</w:t>
        </w:r>
      </w:ins>
      <w:r>
        <w:t>hile</w:t>
      </w:r>
      <w:ins w:id="159" w:author="Diane Pulvino" w:date="2022-04-05T17:06:00Z">
        <w:r w:rsidR="00EC4DC3">
          <w:t xml:space="preserve"> LR representations</w:t>
        </w:r>
      </w:ins>
      <w:ins w:id="160" w:author="Diane Pulvino" w:date="2022-04-05T17:07:00Z">
        <w:r w:rsidR="00EC4DC3">
          <w:t xml:space="preserve"> closely </w:t>
        </w:r>
      </w:ins>
      <w:ins w:id="161" w:author="Diane Pulvino" w:date="2022-04-05T17:06:00Z">
        <w:r w:rsidR="00EC4DC3">
          <w:t>correspond to HR represent</w:t>
        </w:r>
      </w:ins>
      <w:ins w:id="162" w:author="Diane Pulvino" w:date="2022-04-05T17:07:00Z">
        <w:r w:rsidR="00EC4DC3">
          <w:t>ations at this point, they are not internally clustered by category.</w:t>
        </w:r>
      </w:ins>
      <w:del w:id="163" w:author="Diane Pulvino" w:date="2022-04-05T17:07:00Z">
        <w:r w:rsidDel="00EC4DC3">
          <w:delText xml:space="preserve"> already being close to the corresponding HR ones on multi scales, the LR representations are not well clustered by category internally.</w:delText>
        </w:r>
      </w:del>
      <w:r>
        <w:t xml:space="preserve"> In light of this, we propose a novel </w:t>
      </w:r>
      <w:del w:id="164" w:author="Diane Pulvino" w:date="2022-04-05T17:08:00Z">
        <w:r w:rsidDel="00EC4DC3">
          <w:delText>Multi</w:delText>
        </w:r>
      </w:del>
      <w:ins w:id="165" w:author="Diane Pulvino" w:date="2022-04-05T17:08:00Z">
        <w:r w:rsidR="00EC4DC3">
          <w:t>multi</w:t>
        </w:r>
      </w:ins>
      <w:r>
        <w:t>-</w:t>
      </w:r>
      <w:del w:id="166" w:author="Diane Pulvino" w:date="2022-04-05T17:08:00Z">
        <w:r w:rsidDel="00EC4DC3">
          <w:delText xml:space="preserve">Resolution </w:delText>
        </w:r>
      </w:del>
      <w:ins w:id="167" w:author="Diane Pulvino" w:date="2022-04-05T17:08:00Z">
        <w:r w:rsidR="00EC4DC3">
          <w:t xml:space="preserve">resolution </w:t>
        </w:r>
      </w:ins>
      <w:del w:id="168" w:author="Diane Pulvino" w:date="2022-04-05T17:08:00Z">
        <w:r w:rsidDel="00EC4DC3">
          <w:delText xml:space="preserve">Contrastive </w:delText>
        </w:r>
      </w:del>
      <w:ins w:id="169" w:author="Diane Pulvino" w:date="2022-04-05T17:08:00Z">
        <w:r w:rsidR="00EC4DC3">
          <w:t xml:space="preserve">contrastive </w:t>
        </w:r>
      </w:ins>
      <w:r>
        <w:t xml:space="preserve">(MRC) </w:t>
      </w:r>
      <w:commentRangeStart w:id="170"/>
      <w:r>
        <w:t>loss</w:t>
      </w:r>
      <w:commentRangeEnd w:id="170"/>
      <w:r w:rsidR="00EC4DC3">
        <w:rPr>
          <w:rStyle w:val="CommentReference"/>
        </w:rPr>
        <w:commentReference w:id="170"/>
      </w:r>
      <w:r>
        <w:t xml:space="preserve">. The goal of </w:t>
      </w:r>
      <w:commentRangeStart w:id="171"/>
      <w:commentRangeStart w:id="172"/>
      <w:del w:id="173" w:author="Diane Pulvino" w:date="2022-04-06T06:45:00Z">
        <w:r w:rsidDel="00915D69">
          <w:delText>MCL</w:delText>
        </w:r>
      </w:del>
      <w:commentRangeEnd w:id="171"/>
      <w:ins w:id="174" w:author="Diane Pulvino" w:date="2022-04-06T06:45:00Z">
        <w:r w:rsidR="00915D69">
          <w:t>M</w:t>
        </w:r>
        <w:r w:rsidR="00915D69">
          <w:t>RC</w:t>
        </w:r>
      </w:ins>
      <w:r w:rsidR="00915D69">
        <w:rPr>
          <w:rStyle w:val="CommentReference"/>
        </w:rPr>
        <w:commentReference w:id="171"/>
      </w:r>
      <w:r>
        <w:t xml:space="preserve"> </w:t>
      </w:r>
      <w:commentRangeEnd w:id="172"/>
      <w:r w:rsidR="00915D69">
        <w:rPr>
          <w:rStyle w:val="CommentReference"/>
        </w:rPr>
        <w:commentReference w:id="172"/>
      </w:r>
      <w:r>
        <w:t xml:space="preserve">loss is to modulate multi-resolution LR representations </w:t>
      </w:r>
      <w:ins w:id="175" w:author="Diane Pulvino" w:date="2022-04-05T17:09:00Z">
        <w:r w:rsidR="00EC4DC3">
          <w:t xml:space="preserve">so those </w:t>
        </w:r>
      </w:ins>
      <w:r>
        <w:t xml:space="preserve">within the same class </w:t>
      </w:r>
      <w:del w:id="176" w:author="Diane Pulvino" w:date="2022-04-05T17:09:00Z">
        <w:r w:rsidDel="00EC4DC3">
          <w:delText xml:space="preserve">to </w:delText>
        </w:r>
      </w:del>
      <w:r>
        <w:t xml:space="preserve">become more aggregated and those in different classes </w:t>
      </w:r>
      <w:ins w:id="177" w:author="Diane Pulvino" w:date="2022-04-05T17:09:00Z">
        <w:r w:rsidR="00EC4DC3">
          <w:t xml:space="preserve">are </w:t>
        </w:r>
      </w:ins>
      <w:del w:id="178" w:author="Diane Pulvino" w:date="2022-04-06T06:44:00Z">
        <w:r w:rsidDel="00915D69">
          <w:delText xml:space="preserve">further </w:delText>
        </w:r>
      </w:del>
      <w:ins w:id="179" w:author="Diane Pulvino" w:date="2022-04-06T06:44:00Z">
        <w:r w:rsidR="00915D69">
          <w:t>f</w:t>
        </w:r>
        <w:r w:rsidR="00915D69">
          <w:t>a</w:t>
        </w:r>
        <w:r w:rsidR="00915D69">
          <w:t xml:space="preserve">rther </w:t>
        </w:r>
      </w:ins>
      <w:r>
        <w:t xml:space="preserve">apart. Consequently, our network predicts resolution-adaptive representations with images of different input sizes. </w:t>
      </w:r>
      <w:ins w:id="180" w:author="Diane Pulvino" w:date="2022-04-05T17:09:00Z">
        <w:r w:rsidR="00EC4DC3">
          <w:t xml:space="preserve">Our method </w:t>
        </w:r>
      </w:ins>
      <w:del w:id="181" w:author="Diane Pulvino" w:date="2022-04-05T17:09:00Z">
        <w:r w:rsidDel="00EC4DC3">
          <w:delText xml:space="preserve">Taking </w:delText>
        </w:r>
      </w:del>
      <w:ins w:id="182" w:author="Diane Pulvino" w:date="2022-04-05T17:09:00Z">
        <w:r w:rsidR="00EC4DC3">
          <w:t xml:space="preserve">takes </w:t>
        </w:r>
      </w:ins>
      <w:r>
        <w:t>the multi-scale feature distillation and multi-resolution representation clustering stages together</w:t>
      </w:r>
      <w:ins w:id="183" w:author="Diane Pulvino" w:date="2022-04-05T17:10:00Z">
        <w:r w:rsidR="00EC4DC3">
          <w:t xml:space="preserve"> to</w:t>
        </w:r>
      </w:ins>
      <w:del w:id="184" w:author="Diane Pulvino" w:date="2022-04-05T17:10:00Z">
        <w:r w:rsidDel="00EC4DC3">
          <w:delText>, our method</w:delText>
        </w:r>
      </w:del>
      <w:r>
        <w:t xml:space="preserve"> provide</w:t>
      </w:r>
      <w:del w:id="185" w:author="Diane Pulvino" w:date="2022-04-05T17:10:00Z">
        <w:r w:rsidDel="00EC4DC3">
          <w:delText>s</w:delText>
        </w:r>
      </w:del>
      <w:r>
        <w:t xml:space="preserve"> a new solution to generate less biased and more robust resolution-invariant representations for LR facial recognition.</w:t>
      </w:r>
    </w:p>
    <w:p w14:paraId="30BF388E" w14:textId="67B91889" w:rsidR="005E1400" w:rsidRDefault="003D424B">
      <w:pPr>
        <w:pStyle w:val="BodyText"/>
      </w:pPr>
      <w:r>
        <w:t>We conduct LR facial recognition experiments on three realistic LR face data</w:t>
      </w:r>
      <w:ins w:id="186" w:author="Diane Pulvino" w:date="2022-04-05T17:10:00Z">
        <w:r w:rsidR="00DE35B3">
          <w:t xml:space="preserve"> </w:t>
        </w:r>
      </w:ins>
      <w:r>
        <w:t>sets, i.e., SCFace, QMUL-SurvFace, and QMUL-TinyFace. We also conduct experiments on down-sampled synthetic LR test sets on five HR face data</w:t>
      </w:r>
      <w:ins w:id="187" w:author="Diane Pulvino" w:date="2022-04-05T17:10:00Z">
        <w:r w:rsidR="00DE35B3">
          <w:t xml:space="preserve"> </w:t>
        </w:r>
      </w:ins>
      <w:r>
        <w:t>sets, i.e., LFW, CFP, AgbDB-30, IJB-B, and IJB-C. Experimental results on these benchmark data</w:t>
      </w:r>
      <w:ins w:id="188" w:author="Diane Pulvino" w:date="2022-04-05T17:10:00Z">
        <w:r w:rsidR="00DE35B3">
          <w:t xml:space="preserve"> </w:t>
        </w:r>
      </w:ins>
      <w:r>
        <w:t>sets demonstrate the effectiveness of the proposed method. The ablation study also verifies the usefulness of each proposed part. Code will be publicly released after paper acceptance.</w:t>
      </w:r>
    </w:p>
    <w:p w14:paraId="32E9674B" w14:textId="77777777" w:rsidR="005E1400" w:rsidRDefault="003D424B">
      <w:pPr>
        <w:pStyle w:val="BodyText"/>
      </w:pPr>
      <w:r>
        <w:t>Contributions of this work are summarized as follows:</w:t>
      </w:r>
    </w:p>
    <w:p w14:paraId="3F2C7B91" w14:textId="74FB1011" w:rsidR="005E1400" w:rsidRDefault="003D424B">
      <w:pPr>
        <w:numPr>
          <w:ilvl w:val="0"/>
          <w:numId w:val="3"/>
        </w:numPr>
      </w:pPr>
      <w:r>
        <w:t xml:space="preserve">We propose to minimize the distances between </w:t>
      </w:r>
      <w:del w:id="189" w:author="Diane Pulvino" w:date="2022-04-05T17:11:00Z">
        <w:r w:rsidDel="00DE35B3">
          <w:delText xml:space="preserve">the </w:delText>
        </w:r>
      </w:del>
      <w:r>
        <w:t xml:space="preserve">multi-scale intermediate features </w:t>
      </w:r>
      <w:del w:id="190" w:author="Diane Pulvino" w:date="2022-04-05T17:11:00Z">
        <w:r w:rsidDel="00DE35B3">
          <w:delText xml:space="preserve">besides </w:delText>
        </w:r>
      </w:del>
      <w:ins w:id="191" w:author="Diane Pulvino" w:date="2022-04-05T17:11:00Z">
        <w:r w:rsidR="00DE35B3">
          <w:t xml:space="preserve">as well as </w:t>
        </w:r>
      </w:ins>
      <w:r>
        <w:t>the final representations of HR and LR images.</w:t>
      </w:r>
    </w:p>
    <w:p w14:paraId="288D42EB" w14:textId="5086731C" w:rsidR="005E1400" w:rsidRDefault="00DE35B3">
      <w:pPr>
        <w:numPr>
          <w:ilvl w:val="0"/>
          <w:numId w:val="3"/>
        </w:numPr>
      </w:pPr>
      <w:ins w:id="192" w:author="Diane Pulvino" w:date="2022-04-05T17:11:00Z">
        <w:r>
          <w:t xml:space="preserve">We </w:t>
        </w:r>
      </w:ins>
      <w:ins w:id="193" w:author="Diane Pulvino" w:date="2022-04-05T17:12:00Z">
        <w:r w:rsidR="005B1699">
          <w:t>introduce</w:t>
        </w:r>
      </w:ins>
      <w:del w:id="194" w:author="Diane Pulvino" w:date="2022-04-05T17:11:00Z">
        <w:r w:rsidR="003D424B" w:rsidDel="00DE35B3">
          <w:delText xml:space="preserve">A </w:delText>
        </w:r>
      </w:del>
      <w:ins w:id="195" w:author="Diane Pulvino" w:date="2022-04-05T17:11:00Z">
        <w:r>
          <w:t xml:space="preserve"> </w:t>
        </w:r>
      </w:ins>
      <w:del w:id="196" w:author="Diane Pulvino" w:date="2022-04-05T17:11:00Z">
        <w:r w:rsidR="003D424B" w:rsidDel="00DE35B3">
          <w:delText>Multi</w:delText>
        </w:r>
      </w:del>
      <w:ins w:id="197" w:author="Diane Pulvino" w:date="2022-04-05T17:11:00Z">
        <w:r>
          <w:t>multi</w:t>
        </w:r>
      </w:ins>
      <w:r w:rsidR="003D424B">
        <w:t>-</w:t>
      </w:r>
      <w:del w:id="198" w:author="Diane Pulvino" w:date="2022-04-05T17:11:00Z">
        <w:r w:rsidR="003D424B" w:rsidDel="00DE35B3">
          <w:delText xml:space="preserve">Resolution </w:delText>
        </w:r>
      </w:del>
      <w:ins w:id="199" w:author="Diane Pulvino" w:date="2022-04-05T17:11:00Z">
        <w:r>
          <w:t xml:space="preserve">resolution </w:t>
        </w:r>
      </w:ins>
      <w:del w:id="200" w:author="Diane Pulvino" w:date="2022-04-05T17:11:00Z">
        <w:r w:rsidR="003D424B" w:rsidDel="00DE35B3">
          <w:delText xml:space="preserve">Contrastive </w:delText>
        </w:r>
      </w:del>
      <w:ins w:id="201" w:author="Diane Pulvino" w:date="2022-04-05T17:11:00Z">
        <w:r>
          <w:t xml:space="preserve">contrastive </w:t>
        </w:r>
      </w:ins>
      <w:r w:rsidR="003D424B">
        <w:t xml:space="preserve">(MRC) </w:t>
      </w:r>
      <w:commentRangeStart w:id="202"/>
      <w:r w:rsidR="003D424B">
        <w:t>loss</w:t>
      </w:r>
      <w:commentRangeEnd w:id="202"/>
      <w:r>
        <w:rPr>
          <w:rStyle w:val="CommentReference"/>
        </w:rPr>
        <w:commentReference w:id="202"/>
      </w:r>
      <w:r w:rsidR="003D424B">
        <w:t xml:space="preserve"> on multi-resolution LR images, </w:t>
      </w:r>
      <w:del w:id="203" w:author="Diane Pulvino" w:date="2022-04-05T17:12:00Z">
        <w:r w:rsidR="003D424B" w:rsidDel="005B1699">
          <w:delText>which e</w:delText>
        </w:r>
      </w:del>
      <w:ins w:id="204" w:author="Diane Pulvino" w:date="2022-04-05T17:12:00Z">
        <w:r w:rsidR="005B1699">
          <w:t>e</w:t>
        </w:r>
      </w:ins>
      <w:r w:rsidR="003D424B">
        <w:t>nforc</w:t>
      </w:r>
      <w:del w:id="205" w:author="Diane Pulvino" w:date="2022-04-05T17:12:00Z">
        <w:r w:rsidR="003D424B" w:rsidDel="005B1699">
          <w:delText>es</w:delText>
        </w:r>
      </w:del>
      <w:ins w:id="206" w:author="Diane Pulvino" w:date="2022-04-05T17:12:00Z">
        <w:r w:rsidR="005B1699">
          <w:t>ing</w:t>
        </w:r>
      </w:ins>
      <w:r w:rsidR="003D424B">
        <w:t xml:space="preserve"> the intra-class clustering and inter-class separation of the LR representations</w:t>
      </w:r>
      <w:del w:id="207" w:author="Diane Pulvino" w:date="2022-04-05T17:12:00Z">
        <w:r w:rsidR="003D424B" w:rsidDel="005B1699">
          <w:delText>, is introduced</w:delText>
        </w:r>
      </w:del>
      <w:r w:rsidR="003D424B">
        <w:t xml:space="preserve">. </w:t>
      </w:r>
      <w:del w:id="208" w:author="Diane Pulvino" w:date="2022-04-05T17:13:00Z">
        <w:r w:rsidR="003D424B" w:rsidDel="005B1699">
          <w:delText>Combining two stages,</w:delText>
        </w:r>
      </w:del>
      <w:ins w:id="209" w:author="Diane Pulvino" w:date="2022-04-05T17:13:00Z">
        <w:r w:rsidR="005B1699">
          <w:t>These two stages form the basis of a</w:t>
        </w:r>
      </w:ins>
      <w:r w:rsidR="003D424B">
        <w:t xml:space="preserve"> </w:t>
      </w:r>
      <w:del w:id="210" w:author="Diane Pulvino" w:date="2022-04-05T17:13:00Z">
        <w:r w:rsidR="003D424B" w:rsidDel="005B1699">
          <w:delText>we propose a T</w:delText>
        </w:r>
      </w:del>
      <w:ins w:id="211" w:author="Diane Pulvino" w:date="2022-04-05T17:13:00Z">
        <w:r w:rsidR="005B1699">
          <w:t>t</w:t>
        </w:r>
      </w:ins>
      <w:r w:rsidR="003D424B">
        <w:t xml:space="preserve">wo-stage </w:t>
      </w:r>
      <w:del w:id="212" w:author="Diane Pulvino" w:date="2022-04-05T17:13:00Z">
        <w:r w:rsidR="003D424B" w:rsidDel="005B1699">
          <w:delText>Multi</w:delText>
        </w:r>
      </w:del>
      <w:ins w:id="213" w:author="Diane Pulvino" w:date="2022-04-05T17:13:00Z">
        <w:r w:rsidR="005B1699">
          <w:t>multi</w:t>
        </w:r>
      </w:ins>
      <w:r w:rsidR="003D424B">
        <w:t xml:space="preserve">-scale </w:t>
      </w:r>
      <w:del w:id="214" w:author="Diane Pulvino" w:date="2022-04-05T17:13:00Z">
        <w:r w:rsidR="003D424B" w:rsidDel="005B1699">
          <w:delText>Resolution</w:delText>
        </w:r>
      </w:del>
      <w:ins w:id="215" w:author="Diane Pulvino" w:date="2022-04-05T17:13:00Z">
        <w:r w:rsidR="005B1699">
          <w:t>resolution</w:t>
        </w:r>
      </w:ins>
      <w:r w:rsidR="003D424B">
        <w:t xml:space="preserve">-adaptive (TMR) network </w:t>
      </w:r>
      <w:ins w:id="216" w:author="Diane Pulvino" w:date="2022-04-05T17:13:00Z">
        <w:r w:rsidR="005B1699">
          <w:t xml:space="preserve">able </w:t>
        </w:r>
      </w:ins>
      <w:r w:rsidR="003D424B">
        <w:t>to learn robust resolution-invariant representation.</w:t>
      </w:r>
    </w:p>
    <w:p w14:paraId="4E4CF1A9" w14:textId="467644E6" w:rsidR="005E1400" w:rsidRDefault="003D424B">
      <w:pPr>
        <w:numPr>
          <w:ilvl w:val="0"/>
          <w:numId w:val="3"/>
        </w:numPr>
      </w:pPr>
      <w:r>
        <w:t>We conduct experiments on eight widely used benchmark data</w:t>
      </w:r>
      <w:ins w:id="217" w:author="Diane Pulvino" w:date="2022-04-05T17:13:00Z">
        <w:r w:rsidR="005B1699">
          <w:t xml:space="preserve"> </w:t>
        </w:r>
      </w:ins>
      <w:r>
        <w:t>sets</w:t>
      </w:r>
      <w:del w:id="218" w:author="Diane Pulvino" w:date="2022-04-05T17:13:00Z">
        <w:r w:rsidDel="005B1699">
          <w:delText xml:space="preserve">, </w:delText>
        </w:r>
      </w:del>
      <w:ins w:id="219" w:author="Diane Pulvino" w:date="2022-04-05T17:13:00Z">
        <w:r w:rsidR="005B1699">
          <w:t xml:space="preserve">. </w:t>
        </w:r>
      </w:ins>
      <w:del w:id="220" w:author="Diane Pulvino" w:date="2022-04-05T17:13:00Z">
        <w:r w:rsidDel="005B1699">
          <w:delText>and the r</w:delText>
        </w:r>
      </w:del>
      <w:ins w:id="221" w:author="Diane Pulvino" w:date="2022-04-05T17:13:00Z">
        <w:r w:rsidR="005B1699">
          <w:t>R</w:t>
        </w:r>
      </w:ins>
      <w:r>
        <w:t xml:space="preserve">esults demonstrate the superiority of our method </w:t>
      </w:r>
      <w:ins w:id="222" w:author="Diane Pulvino" w:date="2022-04-05T17:13:00Z">
        <w:r w:rsidR="005B1699">
          <w:t xml:space="preserve">compared </w:t>
        </w:r>
      </w:ins>
      <w:r>
        <w:t>to state-of-the-art works.</w:t>
      </w:r>
    </w:p>
    <w:p w14:paraId="78DFB463" w14:textId="77777777" w:rsidR="005E1400" w:rsidRDefault="003D424B">
      <w:pPr>
        <w:pStyle w:val="FirstParagraph"/>
      </w:pPr>
      <w:r>
        <w:rPr>
          <w:noProof/>
        </w:rPr>
        <w:lastRenderedPageBreak/>
        <w:drawing>
          <wp:inline distT="0" distB="0" distL="0" distR="0" wp14:anchorId="5C754332" wp14:editId="199FCA6E">
            <wp:extent cx="5334000" cy="4091229"/>
            <wp:effectExtent l="0" t="0" r="0" b="0"/>
            <wp:docPr id="2" name="Picture" descr="image"/>
            <wp:cNvGraphicFramePr/>
            <a:graphic xmlns:a="http://schemas.openxmlformats.org/drawingml/2006/main">
              <a:graphicData uri="http://schemas.openxmlformats.org/drawingml/2006/picture">
                <pic:pic xmlns:pic="http://schemas.openxmlformats.org/drawingml/2006/picture">
                  <pic:nvPicPr>
                    <pic:cNvPr id="0" name="Picture" descr="1.jpg"/>
                    <pic:cNvPicPr>
                      <a:picLocks noChangeAspect="1" noChangeArrowheads="1"/>
                    </pic:cNvPicPr>
                  </pic:nvPicPr>
                  <pic:blipFill>
                    <a:blip r:embed="rId10"/>
                    <a:stretch>
                      <a:fillRect/>
                    </a:stretch>
                  </pic:blipFill>
                  <pic:spPr bwMode="auto">
                    <a:xfrm>
                      <a:off x="0" y="0"/>
                      <a:ext cx="5334000" cy="4091229"/>
                    </a:xfrm>
                    <a:prstGeom prst="rect">
                      <a:avLst/>
                    </a:prstGeom>
                    <a:noFill/>
                    <a:ln w="9525">
                      <a:noFill/>
                      <a:headEnd/>
                      <a:tailEnd/>
                    </a:ln>
                  </pic:spPr>
                </pic:pic>
              </a:graphicData>
            </a:graphic>
          </wp:inline>
        </w:drawing>
      </w:r>
    </w:p>
    <w:p w14:paraId="39182B8F" w14:textId="2F0E2A0F" w:rsidR="006F653A" w:rsidRPr="006F653A" w:rsidRDefault="006F653A" w:rsidP="006F653A">
      <w:pPr>
        <w:pStyle w:val="BodyText"/>
      </w:pPr>
      <w:commentRangeStart w:id="223"/>
      <w:r w:rsidRPr="006F653A">
        <w:t xml:space="preserve">Illustration of our proposed network, which consists of an HR network $F_h$, an LR network $F_l$, and a momentum network $F_m$. In stage one (top), the features $f^i_h$ and $f^i_l$ are extracted to align the structural patterns by affinity matrix. The representations $r_h$ and $r_l$ are learned to distill the semantic patterns by </w:t>
      </w:r>
      <w:ins w:id="224" w:author="Diane Pulvino" w:date="2022-04-06T06:47:00Z">
        <w:r w:rsidR="00915D69">
          <w:t>mutual information</w:t>
        </w:r>
      </w:ins>
      <w:del w:id="225" w:author="Diane Pulvino" w:date="2022-04-06T06:47:00Z">
        <w:r w:rsidRPr="006F653A" w:rsidDel="00915D69">
          <w:delText>MI</w:delText>
        </w:r>
      </w:del>
      <w:r w:rsidRPr="006F653A">
        <w:t xml:space="preserve"> maximization</w:t>
      </w:r>
      <w:ins w:id="226" w:author="Diane Pulvino" w:date="2022-04-06T06:47:00Z">
        <w:r w:rsidR="00915D69">
          <w:t xml:space="preserve"> (MIM)</w:t>
        </w:r>
      </w:ins>
      <w:r w:rsidRPr="006F653A">
        <w:t>. Pixel value errors are calculated to minimize the distances for both features and representations. In stage two (bottom), the representations $r_l$ and $r_m</w:t>
      </w:r>
      <w:del w:id="227" w:author="Diane Pulvino" w:date="2022-04-06T06:28:00Z">
        <w:r w:rsidRPr="006F653A" w:rsidDel="00915D69">
          <w:delText>$  are</w:delText>
        </w:r>
      </w:del>
      <w:ins w:id="228" w:author="Diane Pulvino" w:date="2022-04-06T06:28:00Z">
        <w:r w:rsidR="00915D69" w:rsidRPr="006F653A">
          <w:t>$ are</w:t>
        </w:r>
      </w:ins>
      <w:r w:rsidRPr="006F653A">
        <w:t xml:space="preserve"> contrasted for the multi-resolution contrastive loss. In the circle on the right, green is from $F_l$ and red is from $F_m$. Different shapes </w:t>
      </w:r>
      <w:del w:id="229" w:author="Diane Pulvino" w:date="2022-04-06T06:47:00Z">
        <w:r w:rsidRPr="006F653A" w:rsidDel="00915D69">
          <w:delText xml:space="preserve">are </w:delText>
        </w:r>
      </w:del>
      <w:ins w:id="230" w:author="Diane Pulvino" w:date="2022-04-06T06:47:00Z">
        <w:r w:rsidR="00915D69">
          <w:t>represent</w:t>
        </w:r>
        <w:r w:rsidR="00915D69" w:rsidRPr="006F653A">
          <w:t xml:space="preserve"> </w:t>
        </w:r>
      </w:ins>
      <w:r w:rsidRPr="006F653A">
        <w:t xml:space="preserve">different classes. </w:t>
      </w:r>
      <w:ins w:id="231" w:author="Diane Pulvino" w:date="2022-04-05T17:17:00Z">
        <w:r w:rsidR="005B1699">
          <w:t xml:space="preserve">Different resolutions of the same sample have </w:t>
        </w:r>
      </w:ins>
      <w:del w:id="232" w:author="Diane Pulvino" w:date="2022-04-05T17:17:00Z">
        <w:r w:rsidRPr="006F653A" w:rsidDel="005B1699">
          <w:delText xml:space="preserve">Same </w:delText>
        </w:r>
      </w:del>
      <w:ins w:id="233" w:author="Diane Pulvino" w:date="2022-04-05T17:17:00Z">
        <w:r w:rsidR="005B1699">
          <w:t>the s</w:t>
        </w:r>
        <w:r w:rsidR="005B1699" w:rsidRPr="006F653A">
          <w:t xml:space="preserve">ame </w:t>
        </w:r>
      </w:ins>
      <w:r w:rsidRPr="006F653A">
        <w:t>color</w:t>
      </w:r>
      <w:del w:id="234" w:author="Diane Pulvino" w:date="2022-04-05T17:17:00Z">
        <w:r w:rsidRPr="006F653A" w:rsidDel="005B1699">
          <w:delText>,</w:delText>
        </w:r>
      </w:del>
      <w:r w:rsidRPr="006F653A">
        <w:t xml:space="preserve"> </w:t>
      </w:r>
      <w:del w:id="235" w:author="Diane Pulvino" w:date="2022-04-05T17:17:00Z">
        <w:r w:rsidRPr="006F653A" w:rsidDel="005B1699">
          <w:delText xml:space="preserve">same </w:delText>
        </w:r>
      </w:del>
      <w:ins w:id="236" w:author="Diane Pulvino" w:date="2022-04-05T17:17:00Z">
        <w:r w:rsidR="005B1699">
          <w:t>and</w:t>
        </w:r>
        <w:r w:rsidR="005B1699" w:rsidRPr="006F653A">
          <w:t xml:space="preserve"> </w:t>
        </w:r>
      </w:ins>
      <w:r w:rsidRPr="006F653A">
        <w:t>shape but different sizes</w:t>
      </w:r>
      <w:del w:id="237" w:author="Diane Pulvino" w:date="2022-04-05T17:17:00Z">
        <w:r w:rsidRPr="006F653A" w:rsidDel="005B1699">
          <w:delText xml:space="preserve"> are different resolutions of the same sample</w:delText>
        </w:r>
      </w:del>
      <w:r w:rsidRPr="006F653A">
        <w:t>.</w:t>
      </w:r>
      <w:commentRangeEnd w:id="223"/>
      <w:r w:rsidR="005B1699">
        <w:rPr>
          <w:rStyle w:val="CommentReference"/>
        </w:rPr>
        <w:commentReference w:id="223"/>
      </w:r>
    </w:p>
    <w:p w14:paraId="6F4BCE82" w14:textId="77777777" w:rsidR="005E1400" w:rsidRDefault="003D424B">
      <w:pPr>
        <w:pStyle w:val="Heading1"/>
      </w:pPr>
      <w:bookmarkStart w:id="238" w:name="related-work"/>
      <w:bookmarkEnd w:id="238"/>
      <w:r>
        <w:t>Related Work</w:t>
      </w:r>
    </w:p>
    <w:p w14:paraId="4A3E4EF5" w14:textId="32FCC39E" w:rsidR="005E1400" w:rsidRDefault="003D424B">
      <w:pPr>
        <w:pStyle w:val="FirstParagraph"/>
      </w:pPr>
      <w:r>
        <w:rPr>
          <w:b/>
        </w:rPr>
        <w:t>Low</w:t>
      </w:r>
      <w:ins w:id="239" w:author="Diane Pulvino" w:date="2022-04-05T17:17:00Z">
        <w:r w:rsidR="005B1699">
          <w:rPr>
            <w:b/>
          </w:rPr>
          <w:t>-</w:t>
        </w:r>
      </w:ins>
      <w:del w:id="240" w:author="Diane Pulvino" w:date="2022-04-05T17:17:00Z">
        <w:r w:rsidDel="005B1699">
          <w:rPr>
            <w:b/>
          </w:rPr>
          <w:delText xml:space="preserve"> </w:delText>
        </w:r>
      </w:del>
      <w:r>
        <w:rPr>
          <w:b/>
        </w:rPr>
        <w:t>Resolution Face Recognition.</w:t>
      </w:r>
      <w:r>
        <w:t xml:space="preserve"> </w:t>
      </w:r>
      <w:ins w:id="241" w:author="Diane Pulvino" w:date="2022-04-05T17:17:00Z">
        <w:r w:rsidR="005B1699">
          <w:t xml:space="preserve">There are two mainstream methods </w:t>
        </w:r>
      </w:ins>
      <w:del w:id="242" w:author="Diane Pulvino" w:date="2022-04-05T17:17:00Z">
        <w:r w:rsidDel="005B1699">
          <w:delText xml:space="preserve">For </w:delText>
        </w:r>
      </w:del>
      <w:ins w:id="243" w:author="Diane Pulvino" w:date="2022-04-05T17:17:00Z">
        <w:r w:rsidR="005B1699">
          <w:t xml:space="preserve">for </w:t>
        </w:r>
      </w:ins>
      <w:r>
        <w:t>low-resolution face recognition</w:t>
      </w:r>
      <w:ins w:id="244" w:author="Diane Pulvino" w:date="2022-04-05T17:17:00Z">
        <w:r w:rsidR="005B1699">
          <w:t>.</w:t>
        </w:r>
      </w:ins>
      <w:del w:id="245" w:author="Diane Pulvino" w:date="2022-04-05T17:17:00Z">
        <w:r w:rsidDel="005B1699">
          <w:delText>,</w:delText>
        </w:r>
      </w:del>
      <w:del w:id="246" w:author="Diane Pulvino" w:date="2022-04-05T17:18:00Z">
        <w:r w:rsidDel="005B1699">
          <w:delText xml:space="preserve"> there are two mainstream methods.</w:delText>
        </w:r>
      </w:del>
      <w:r>
        <w:t xml:space="preserve"> One method </w:t>
      </w:r>
      <w:del w:id="247" w:author="Diane Pulvino" w:date="2022-04-05T17:18:00Z">
        <w:r w:rsidDel="005B1699">
          <w:delText xml:space="preserve">is to </w:delText>
        </w:r>
      </w:del>
      <w:r>
        <w:t>appl</w:t>
      </w:r>
      <w:del w:id="248" w:author="Diane Pulvino" w:date="2022-04-05T17:18:00Z">
        <w:r w:rsidDel="005B1699">
          <w:delText>y</w:delText>
        </w:r>
      </w:del>
      <w:ins w:id="249" w:author="Diane Pulvino" w:date="2022-04-05T17:18:00Z">
        <w:r w:rsidR="005B1699">
          <w:t>ies</w:t>
        </w:r>
      </w:ins>
      <w:r>
        <w:t xml:space="preserve"> super-resolution</w:t>
      </w:r>
      <w:ins w:id="250" w:author="Diane Pulvino" w:date="2022-04-05T17:18:00Z">
        <w:r w:rsidR="005B1699">
          <w:t xml:space="preserve"> (SR)</w:t>
        </w:r>
      </w:ins>
      <w:r>
        <w:t xml:space="preserve"> technology to reconstruct HR images from LR images for HR face recognition. Jiao et al. (Jiao et al. 2021) proposed a </w:t>
      </w:r>
      <w:del w:id="251" w:author="Diane Pulvino" w:date="2022-04-05T17:18:00Z">
        <w:r w:rsidDel="005B1699">
          <w:delText>Dual</w:delText>
        </w:r>
      </w:del>
      <w:ins w:id="252" w:author="Diane Pulvino" w:date="2022-04-05T17:18:00Z">
        <w:r w:rsidR="005B1699">
          <w:t>dual</w:t>
        </w:r>
      </w:ins>
      <w:r>
        <w:t>-</w:t>
      </w:r>
      <w:del w:id="253" w:author="Diane Pulvino" w:date="2022-04-05T17:18:00Z">
        <w:r w:rsidDel="005B1699">
          <w:delText xml:space="preserve">Domain </w:delText>
        </w:r>
      </w:del>
      <w:ins w:id="254" w:author="Diane Pulvino" w:date="2022-04-05T17:18:00Z">
        <w:r w:rsidR="005B1699">
          <w:t xml:space="preserve">domain </w:t>
        </w:r>
      </w:ins>
      <w:del w:id="255" w:author="Diane Pulvino" w:date="2022-04-05T17:18:00Z">
        <w:r w:rsidDel="005B1699">
          <w:delText xml:space="preserve">Adaptive </w:delText>
        </w:r>
      </w:del>
      <w:ins w:id="256" w:author="Diane Pulvino" w:date="2022-04-05T17:18:00Z">
        <w:r w:rsidR="005B1699">
          <w:t xml:space="preserve">adaptive </w:t>
        </w:r>
      </w:ins>
      <w:del w:id="257" w:author="Diane Pulvino" w:date="2022-04-05T17:18:00Z">
        <w:r w:rsidDel="005B1699">
          <w:delText xml:space="preserve">Translation </w:delText>
        </w:r>
      </w:del>
      <w:ins w:id="258" w:author="Diane Pulvino" w:date="2022-04-05T17:18:00Z">
        <w:r w:rsidR="005B1699">
          <w:t xml:space="preserve">translation </w:t>
        </w:r>
      </w:ins>
      <w:r>
        <w:t>(DDAT) structure to generate HR images for both synthetic</w:t>
      </w:r>
      <w:del w:id="259" w:author="Diane Pulvino" w:date="2022-04-05T17:18:00Z">
        <w:r w:rsidDel="005B1699">
          <w:delText xml:space="preserve"> LR</w:delText>
        </w:r>
      </w:del>
      <w:r>
        <w:t xml:space="preserve"> and realistic LR images. DDAT minimizes the domain gap between the synthetic and realistic data</w:t>
      </w:r>
      <w:ins w:id="260" w:author="Diane Pulvino" w:date="2022-04-05T17:18:00Z">
        <w:r w:rsidR="005B1699">
          <w:t xml:space="preserve"> </w:t>
        </w:r>
      </w:ins>
      <w:r>
        <w:t xml:space="preserve">sets. </w:t>
      </w:r>
      <w:del w:id="261" w:author="Diane Pulvino" w:date="2022-04-05T17:18:00Z">
        <w:r w:rsidDel="005B1699">
          <w:delText xml:space="preserve">The </w:delText>
        </w:r>
      </w:del>
      <w:r>
        <w:t xml:space="preserve">SR methods </w:t>
      </w:r>
      <w:del w:id="262" w:author="Diane Pulvino" w:date="2022-04-05T17:18:00Z">
        <w:r w:rsidDel="005B1699">
          <w:delText>need much</w:delText>
        </w:r>
      </w:del>
      <w:ins w:id="263" w:author="Diane Pulvino" w:date="2022-04-05T17:18:00Z">
        <w:r w:rsidR="005B1699">
          <w:t>are</w:t>
        </w:r>
      </w:ins>
      <w:r>
        <w:t xml:space="preserve"> computation</w:t>
      </w:r>
      <w:ins w:id="264" w:author="Diane Pulvino" w:date="2022-04-05T17:18:00Z">
        <w:r w:rsidR="005B1699">
          <w:t>ally complex</w:t>
        </w:r>
      </w:ins>
      <w:del w:id="265" w:author="Diane Pulvino" w:date="2022-04-05T17:18:00Z">
        <w:r w:rsidDel="005B1699">
          <w:delText>,</w:delText>
        </w:r>
      </w:del>
      <w:r>
        <w:t xml:space="preserve"> and </w:t>
      </w:r>
      <w:del w:id="266" w:author="Diane Pulvino" w:date="2022-04-05T17:18:00Z">
        <w:r w:rsidDel="005B1699">
          <w:delText xml:space="preserve">thus </w:delText>
        </w:r>
      </w:del>
      <w:ins w:id="267" w:author="Diane Pulvino" w:date="2022-04-05T17:18:00Z">
        <w:r w:rsidR="005B1699">
          <w:t xml:space="preserve">so </w:t>
        </w:r>
      </w:ins>
      <w:r>
        <w:t xml:space="preserve">are </w:t>
      </w:r>
      <w:del w:id="268" w:author="Diane Pulvino" w:date="2022-04-05T17:18:00Z">
        <w:r w:rsidDel="005B1699">
          <w:delText xml:space="preserve">not </w:delText>
        </w:r>
      </w:del>
      <w:ins w:id="269" w:author="Diane Pulvino" w:date="2022-04-05T17:18:00Z">
        <w:r w:rsidR="005B1699">
          <w:t>un</w:t>
        </w:r>
      </w:ins>
      <w:r>
        <w:t xml:space="preserve">suitable for real-time deployment. </w:t>
      </w:r>
      <w:del w:id="270" w:author="Diane Pulvino" w:date="2022-04-05T17:19:00Z">
        <w:r w:rsidDel="005B1699">
          <w:delText>Meanwhile, t</w:delText>
        </w:r>
      </w:del>
      <w:ins w:id="271" w:author="Diane Pulvino" w:date="2022-04-05T17:19:00Z">
        <w:r w:rsidR="005B1699">
          <w:t>T</w:t>
        </w:r>
      </w:ins>
      <w:r>
        <w:t xml:space="preserve">he synthetic SR images </w:t>
      </w:r>
      <w:ins w:id="272" w:author="Diane Pulvino" w:date="2022-04-05T17:19:00Z">
        <w:r w:rsidR="005B1699">
          <w:t xml:space="preserve">also </w:t>
        </w:r>
      </w:ins>
      <w:r>
        <w:t>contain noise, which will cause recognition errors.</w:t>
      </w:r>
    </w:p>
    <w:p w14:paraId="5367DF0D" w14:textId="40AA2D12" w:rsidR="005E1400" w:rsidRDefault="003D424B">
      <w:pPr>
        <w:pStyle w:val="BodyText"/>
      </w:pPr>
      <w:r>
        <w:lastRenderedPageBreak/>
        <w:t>The other method</w:t>
      </w:r>
      <w:ins w:id="273" w:author="Diane Pulvino" w:date="2022-04-06T06:48:00Z">
        <w:r w:rsidR="00915D69">
          <w:t>s</w:t>
        </w:r>
      </w:ins>
      <w:r>
        <w:t xml:space="preserve"> </w:t>
      </w:r>
      <w:del w:id="274" w:author="Diane Pulvino" w:date="2022-04-05T17:20:00Z">
        <w:r w:rsidDel="005C216A">
          <w:delText xml:space="preserve">is to </w:delText>
        </w:r>
      </w:del>
      <w:r>
        <w:t>learn similar representations by minimizing the distance between HR and LR representations from the final layer in a common space. Among recent state-of-the-art</w:t>
      </w:r>
      <w:del w:id="275" w:author="Diane Pulvino" w:date="2022-04-06T06:48:00Z">
        <w:r w:rsidDel="00915D69">
          <w:delText xml:space="preserve"> LRFR</w:delText>
        </w:r>
      </w:del>
      <w:r>
        <w:t xml:space="preserve"> works</w:t>
      </w:r>
      <w:ins w:id="276" w:author="Diane Pulvino" w:date="2022-04-06T06:48:00Z">
        <w:r w:rsidR="00915D69">
          <w:t xml:space="preserve"> of this type</w:t>
        </w:r>
      </w:ins>
      <w:r>
        <w:t xml:space="preserve">, Lu et al. (Lu, Jiang, and Kot 2018) proposed a </w:t>
      </w:r>
      <w:del w:id="277" w:author="Diane Pulvino" w:date="2022-04-05T17:21:00Z">
        <w:r w:rsidDel="005C216A">
          <w:delText xml:space="preserve">Deep </w:delText>
        </w:r>
      </w:del>
      <w:ins w:id="278" w:author="Diane Pulvino" w:date="2022-04-05T17:21:00Z">
        <w:r w:rsidR="005C216A">
          <w:t xml:space="preserve">deep </w:t>
        </w:r>
      </w:ins>
      <w:del w:id="279" w:author="Diane Pulvino" w:date="2022-04-05T17:21:00Z">
        <w:r w:rsidDel="005C216A">
          <w:delText xml:space="preserve">Coupled </w:delText>
        </w:r>
      </w:del>
      <w:ins w:id="280" w:author="Diane Pulvino" w:date="2022-04-05T17:21:00Z">
        <w:r w:rsidR="005C216A">
          <w:t xml:space="preserve">coupled </w:t>
        </w:r>
      </w:ins>
      <w:del w:id="281" w:author="Diane Pulvino" w:date="2022-04-05T17:21:00Z">
        <w:r w:rsidDel="005C216A">
          <w:delText xml:space="preserve">Resnet </w:delText>
        </w:r>
      </w:del>
      <w:ins w:id="282" w:author="Diane Pulvino" w:date="2022-04-05T17:21:00Z">
        <w:r w:rsidR="005C216A">
          <w:t xml:space="preserve">ResNet </w:t>
        </w:r>
      </w:ins>
      <w:r>
        <w:t xml:space="preserve">(DCR) model with center loss to extract </w:t>
      </w:r>
      <w:ins w:id="283" w:author="Diane Pulvino" w:date="2022-04-05T17:21:00Z">
        <w:r w:rsidR="005C216A">
          <w:t xml:space="preserve">robust </w:t>
        </w:r>
      </w:ins>
      <w:r>
        <w:t>facial resolution</w:t>
      </w:r>
      <w:del w:id="284" w:author="Diane Pulvino" w:date="2022-04-05T17:21:00Z">
        <w:r w:rsidDel="005C216A">
          <w:delText>-robust</w:delText>
        </w:r>
      </w:del>
      <w:r>
        <w:t xml:space="preserve"> representations. Zha et al. (Zha and Chao 2019) proposed a </w:t>
      </w:r>
      <w:del w:id="285" w:author="Diane Pulvino" w:date="2022-04-05T17:21:00Z">
        <w:r w:rsidDel="005C216A">
          <w:delText xml:space="preserve">Transferable </w:delText>
        </w:r>
      </w:del>
      <w:ins w:id="286" w:author="Diane Pulvino" w:date="2022-04-05T17:21:00Z">
        <w:r w:rsidR="005C216A">
          <w:t xml:space="preserve">transferable </w:t>
        </w:r>
      </w:ins>
      <w:del w:id="287" w:author="Diane Pulvino" w:date="2022-04-05T17:22:00Z">
        <w:r w:rsidDel="005C216A">
          <w:delText xml:space="preserve">Coupled </w:delText>
        </w:r>
      </w:del>
      <w:ins w:id="288" w:author="Diane Pulvino" w:date="2022-04-05T17:22:00Z">
        <w:r w:rsidR="005C216A">
          <w:t xml:space="preserve">coupled </w:t>
        </w:r>
      </w:ins>
      <w:del w:id="289" w:author="Diane Pulvino" w:date="2022-04-05T17:22:00Z">
        <w:r w:rsidDel="005C216A">
          <w:delText xml:space="preserve">Network </w:delText>
        </w:r>
      </w:del>
      <w:ins w:id="290" w:author="Diane Pulvino" w:date="2022-04-05T17:22:00Z">
        <w:r w:rsidR="005C216A">
          <w:t xml:space="preserve">network </w:t>
        </w:r>
      </w:ins>
      <w:r>
        <w:t xml:space="preserve">(TCN) with triplet loss </w:t>
      </w:r>
      <w:del w:id="291" w:author="Diane Pulvino" w:date="2022-04-05T17:22:00Z">
        <w:r w:rsidDel="005C216A">
          <w:delText xml:space="preserve">also </w:delText>
        </w:r>
      </w:del>
      <w:r>
        <w:t xml:space="preserve">to learn similar facial representations between HR and LR images. Massoli et al. (Massoli, Amato, and Falchi 2020) introduced the </w:t>
      </w:r>
      <w:del w:id="292" w:author="Diane Pulvino" w:date="2022-04-05T17:22:00Z">
        <w:r w:rsidDel="005C216A">
          <w:delText>Teacher</w:delText>
        </w:r>
      </w:del>
      <w:ins w:id="293" w:author="Diane Pulvino" w:date="2022-04-05T17:22:00Z">
        <w:r w:rsidR="005C216A">
          <w:t>teacher</w:t>
        </w:r>
      </w:ins>
      <w:r>
        <w:t>-</w:t>
      </w:r>
      <w:del w:id="294" w:author="Diane Pulvino" w:date="2022-04-05T17:22:00Z">
        <w:r w:rsidDel="005C216A">
          <w:delText xml:space="preserve">Curriculum </w:delText>
        </w:r>
      </w:del>
      <w:ins w:id="295" w:author="Diane Pulvino" w:date="2022-04-05T17:22:00Z">
        <w:r w:rsidR="005C216A">
          <w:t xml:space="preserve">curriculum </w:t>
        </w:r>
      </w:ins>
      <w:r>
        <w:t xml:space="preserve">(T-C) to approximate </w:t>
      </w:r>
      <w:del w:id="296" w:author="Diane Pulvino" w:date="2022-04-05T17:22:00Z">
        <w:r w:rsidDel="00A97CDC">
          <w:delText xml:space="preserve">the </w:delText>
        </w:r>
      </w:del>
      <w:r>
        <w:t xml:space="preserve">representations of the LR images to those of the HR images. In FAN (Yin et al. 2020), a </w:t>
      </w:r>
      <w:del w:id="297" w:author="Diane Pulvino" w:date="2022-04-05T17:22:00Z">
        <w:r w:rsidDel="00A97CDC">
          <w:delText xml:space="preserve">Feature </w:delText>
        </w:r>
      </w:del>
      <w:ins w:id="298" w:author="Diane Pulvino" w:date="2022-04-05T17:22:00Z">
        <w:r w:rsidR="00A97CDC">
          <w:t xml:space="preserve">feature </w:t>
        </w:r>
      </w:ins>
      <w:del w:id="299" w:author="Diane Pulvino" w:date="2022-04-05T17:22:00Z">
        <w:r w:rsidDel="00A97CDC">
          <w:delText xml:space="preserve">Adaptation </w:delText>
        </w:r>
      </w:del>
      <w:ins w:id="300" w:author="Diane Pulvino" w:date="2022-04-05T17:22:00Z">
        <w:r w:rsidR="00A97CDC">
          <w:t xml:space="preserve">adaptation </w:t>
        </w:r>
      </w:ins>
      <w:del w:id="301" w:author="Diane Pulvino" w:date="2022-04-05T17:22:00Z">
        <w:r w:rsidDel="00A97CDC">
          <w:delText xml:space="preserve">Network </w:delText>
        </w:r>
      </w:del>
      <w:ins w:id="302" w:author="Diane Pulvino" w:date="2022-04-05T17:22:00Z">
        <w:r w:rsidR="00A97CDC">
          <w:t>network</w:t>
        </w:r>
      </w:ins>
      <w:del w:id="303" w:author="Diane Pulvino" w:date="2022-04-05T17:22:00Z">
        <w:r w:rsidDel="00A97CDC">
          <w:delText>(FAN)</w:delText>
        </w:r>
      </w:del>
      <w:r>
        <w:t xml:space="preserve"> was proposed to disentangle the representations from HR images and </w:t>
      </w:r>
      <w:del w:id="304" w:author="Diane Pulvino" w:date="2022-04-05T18:01:00Z">
        <w:r w:rsidDel="00952B15">
          <w:delText xml:space="preserve">also </w:delText>
        </w:r>
      </w:del>
      <w:r>
        <w:t xml:space="preserve">minimize the representation distances between the HR and LR networks. </w:t>
      </w:r>
      <w:ins w:id="305" w:author="Diane Pulvino" w:date="2022-04-06T06:49:00Z">
        <w:r w:rsidR="00915D69">
          <w:t xml:space="preserve">Khalid et al. </w:t>
        </w:r>
      </w:ins>
      <w:r>
        <w:t>(Khalid et al. 2020) changed the manner of distance metric by minimizing the KL-divergence between the softmax probabilities of the HR and LR images. Fang</w:t>
      </w:r>
      <w:ins w:id="306" w:author="Diane Pulvino" w:date="2022-04-06T06:49:00Z">
        <w:r w:rsidR="00915D69">
          <w:t xml:space="preserve"> et al.</w:t>
        </w:r>
      </w:ins>
      <w:r>
        <w:t xml:space="preserve"> (Fang et al. 2020) focused on generating </w:t>
      </w:r>
      <w:del w:id="307" w:author="Diane Pulvino" w:date="2022-04-05T18:01:00Z">
        <w:r w:rsidDel="00952B15">
          <w:delText xml:space="preserve">the </w:delText>
        </w:r>
      </w:del>
      <w:r>
        <w:t xml:space="preserve">LR faces </w:t>
      </w:r>
      <w:del w:id="308" w:author="Diane Pulvino" w:date="2022-04-05T18:01:00Z">
        <w:r w:rsidDel="00952B15">
          <w:delText xml:space="preserve">by </w:delText>
        </w:r>
      </w:del>
      <w:ins w:id="309" w:author="Diane Pulvino" w:date="2022-04-05T18:01:00Z">
        <w:r w:rsidR="00952B15">
          <w:t xml:space="preserve">using </w:t>
        </w:r>
      </w:ins>
      <w:r>
        <w:t xml:space="preserve">a generative adversarial network </w:t>
      </w:r>
      <w:del w:id="310" w:author="Diane Pulvino" w:date="2022-04-05T18:02:00Z">
        <w:r w:rsidDel="00952B15">
          <w:delText>instead of</w:delText>
        </w:r>
      </w:del>
      <w:ins w:id="311" w:author="Diane Pulvino" w:date="2022-04-05T18:02:00Z">
        <w:r w:rsidR="00952B15">
          <w:t>rather than</w:t>
        </w:r>
      </w:ins>
      <w:r>
        <w:t xml:space="preserve"> down-sampling, and </w:t>
      </w:r>
      <w:ins w:id="312" w:author="Diane Pulvino" w:date="2022-04-05T18:02:00Z">
        <w:r w:rsidR="00952B15">
          <w:t xml:space="preserve">then forcing similarity between </w:t>
        </w:r>
      </w:ins>
      <w:del w:id="313" w:author="Diane Pulvino" w:date="2022-04-05T18:02:00Z">
        <w:r w:rsidDel="00952B15">
          <w:delText xml:space="preserve">pulling </w:delText>
        </w:r>
      </w:del>
      <w:r>
        <w:t>the representations of the HR and generated LR images</w:t>
      </w:r>
      <w:del w:id="314" w:author="Diane Pulvino" w:date="2022-04-05T18:02:00Z">
        <w:r w:rsidDel="00952B15">
          <w:delText xml:space="preserve"> close</w:delText>
        </w:r>
      </w:del>
      <w:r>
        <w:t>.</w:t>
      </w:r>
    </w:p>
    <w:p w14:paraId="52E4CB97" w14:textId="741E92B8" w:rsidR="005E1400" w:rsidRDefault="003D424B">
      <w:pPr>
        <w:pStyle w:val="BodyText"/>
      </w:pPr>
      <w:r>
        <w:t xml:space="preserve">Besides these two methods, Huang et al. (Huang et al. 2020) proposed a </w:t>
      </w:r>
      <w:del w:id="315" w:author="Diane Pulvino" w:date="2022-04-05T18:02:00Z">
        <w:r w:rsidDel="00952B15">
          <w:delText xml:space="preserve">Distribution </w:delText>
        </w:r>
      </w:del>
      <w:ins w:id="316" w:author="Diane Pulvino" w:date="2022-04-05T18:02:00Z">
        <w:r w:rsidR="00952B15">
          <w:t xml:space="preserve">distribution </w:t>
        </w:r>
      </w:ins>
      <w:del w:id="317" w:author="Diane Pulvino" w:date="2022-04-05T18:02:00Z">
        <w:r w:rsidDel="00952B15">
          <w:delText xml:space="preserve">Distillation </w:delText>
        </w:r>
      </w:del>
      <w:ins w:id="318" w:author="Diane Pulvino" w:date="2022-04-05T18:02:00Z">
        <w:r w:rsidR="00952B15">
          <w:t xml:space="preserve">distillation </w:t>
        </w:r>
      </w:ins>
      <w:del w:id="319" w:author="Diane Pulvino" w:date="2022-04-05T18:02:00Z">
        <w:r w:rsidDel="00952B15">
          <w:delText xml:space="preserve">Loss </w:delText>
        </w:r>
      </w:del>
      <w:ins w:id="320" w:author="Diane Pulvino" w:date="2022-04-05T18:02:00Z">
        <w:r w:rsidR="00952B15">
          <w:t xml:space="preserve">loss </w:t>
        </w:r>
      </w:ins>
      <w:r>
        <w:t xml:space="preserve">(DDL) to narrow the common face recognition performance gap between </w:t>
      </w:r>
      <w:del w:id="321" w:author="Diane Pulvino" w:date="2022-04-05T18:02:00Z">
        <w:r w:rsidDel="00952B15">
          <w:delText xml:space="preserve">the </w:delText>
        </w:r>
      </w:del>
      <w:r>
        <w:t>easy and hard samples</w:t>
      </w:r>
      <w:del w:id="322" w:author="Diane Pulvino" w:date="2022-04-05T18:02:00Z">
        <w:r w:rsidDel="00952B15">
          <w:delText xml:space="preserve">, </w:delText>
        </w:r>
      </w:del>
      <w:ins w:id="323" w:author="Diane Pulvino" w:date="2022-04-05T18:02:00Z">
        <w:r w:rsidR="00952B15">
          <w:t xml:space="preserve">. </w:t>
        </w:r>
      </w:ins>
      <w:del w:id="324" w:author="Diane Pulvino" w:date="2022-04-05T18:02:00Z">
        <w:r w:rsidDel="00952B15">
          <w:delText xml:space="preserve">which </w:delText>
        </w:r>
      </w:del>
      <w:ins w:id="325" w:author="Diane Pulvino" w:date="2022-04-05T18:02:00Z">
        <w:r w:rsidR="00952B15">
          <w:t xml:space="preserve">It </w:t>
        </w:r>
      </w:ins>
      <w:r>
        <w:t xml:space="preserve">was also evaluated on LR face recognition test sets. In MIND (Low, Teoh, and Park 2021), a </w:t>
      </w:r>
      <w:del w:id="326" w:author="Diane Pulvino" w:date="2022-04-05T18:03:00Z">
        <w:r w:rsidDel="00952B15">
          <w:delText xml:space="preserve">Mutual </w:delText>
        </w:r>
      </w:del>
      <w:ins w:id="327" w:author="Diane Pulvino" w:date="2022-04-05T18:03:00Z">
        <w:r w:rsidR="00952B15">
          <w:t xml:space="preserve">mutual </w:t>
        </w:r>
      </w:ins>
      <w:del w:id="328" w:author="Diane Pulvino" w:date="2022-04-05T18:03:00Z">
        <w:r w:rsidDel="00952B15">
          <w:delText xml:space="preserve">Information </w:delText>
        </w:r>
      </w:del>
      <w:ins w:id="329" w:author="Diane Pulvino" w:date="2022-04-05T18:03:00Z">
        <w:r w:rsidR="00952B15">
          <w:t xml:space="preserve">information </w:t>
        </w:r>
      </w:ins>
      <w:del w:id="330" w:author="Diane Pulvino" w:date="2022-04-05T18:03:00Z">
        <w:r w:rsidDel="00952B15">
          <w:delText xml:space="preserve">Distillation </w:delText>
        </w:r>
      </w:del>
      <w:ins w:id="331" w:author="Diane Pulvino" w:date="2022-04-05T18:03:00Z">
        <w:r w:rsidR="00952B15">
          <w:t xml:space="preserve">distillation </w:t>
        </w:r>
      </w:ins>
      <w:del w:id="332" w:author="Diane Pulvino" w:date="2022-04-05T18:03:00Z">
        <w:r w:rsidDel="00952B15">
          <w:delText xml:space="preserve">Network </w:delText>
        </w:r>
      </w:del>
      <w:ins w:id="333" w:author="Diane Pulvino" w:date="2022-04-05T18:03:00Z">
        <w:r w:rsidR="00952B15">
          <w:t xml:space="preserve">network </w:t>
        </w:r>
      </w:ins>
      <w:r>
        <w:t>(MIND-Net) was proposed to distill the representations between synthetic multi-resolution images and realistic LR images by triplet loss. However,</w:t>
      </w:r>
      <w:ins w:id="334" w:author="Diane Pulvino" w:date="2022-04-05T18:04:00Z">
        <w:r w:rsidR="00952B15">
          <w:t xml:space="preserve"> it is difficult to select image pairs according to categories</w:t>
        </w:r>
      </w:ins>
      <w:r>
        <w:t xml:space="preserve"> due to the domain gap caused by </w:t>
      </w:r>
      <w:commentRangeStart w:id="335"/>
      <w:r>
        <w:t>the absence of the same person</w:t>
      </w:r>
      <w:commentRangeEnd w:id="335"/>
      <w:r w:rsidR="00952B15">
        <w:rPr>
          <w:rStyle w:val="CommentReference"/>
        </w:rPr>
        <w:commentReference w:id="335"/>
      </w:r>
      <w:del w:id="336" w:author="Diane Pulvino" w:date="2022-04-05T18:04:00Z">
        <w:r w:rsidDel="00952B15">
          <w:delText>, its loss is difficult to select image pairs according to categories</w:delText>
        </w:r>
      </w:del>
      <w:r>
        <w:t xml:space="preserve">. This method </w:t>
      </w:r>
      <w:del w:id="337" w:author="Diane Pulvino" w:date="2022-04-05T18:04:00Z">
        <w:r w:rsidDel="00952B15">
          <w:delText>results in poor performance both</w:delText>
        </w:r>
      </w:del>
      <w:ins w:id="338" w:author="Diane Pulvino" w:date="2022-04-05T18:04:00Z">
        <w:r w:rsidR="00952B15">
          <w:t>performs poorly</w:t>
        </w:r>
      </w:ins>
      <w:r>
        <w:t xml:space="preserve"> on</w:t>
      </w:r>
      <w:ins w:id="339" w:author="Diane Pulvino" w:date="2022-04-05T18:04:00Z">
        <w:r w:rsidR="00952B15">
          <w:t xml:space="preserve"> both</w:t>
        </w:r>
      </w:ins>
      <w:r>
        <w:t xml:space="preserve"> synthetic and realistic test sets.</w:t>
      </w:r>
    </w:p>
    <w:p w14:paraId="2E633FD7" w14:textId="3C289759" w:rsidR="005E1400" w:rsidRDefault="003D424B">
      <w:pPr>
        <w:pStyle w:val="BodyText"/>
      </w:pPr>
      <w:r>
        <w:t xml:space="preserve">Existing methods (Lu, Jiang, and Kot 2018; Zha and Chao 2019; Massoli, Amato, and Falchi 2020; Yin et al. 2020; Khalid et al. 2020; Fang et al. 2020) </w:t>
      </w:r>
      <w:del w:id="340" w:author="Diane Pulvino" w:date="2022-04-05T18:05:00Z">
        <w:r w:rsidDel="00952B15">
          <w:delText xml:space="preserve">mainly </w:delText>
        </w:r>
      </w:del>
      <w:ins w:id="341" w:author="Diane Pulvino" w:date="2022-04-05T18:05:00Z">
        <w:r w:rsidR="00952B15">
          <w:t xml:space="preserve">primarily </w:t>
        </w:r>
      </w:ins>
      <w:r>
        <w:t>minimize the distance</w:t>
      </w:r>
      <w:ins w:id="342" w:author="Diane Pulvino" w:date="2022-04-05T18:05:00Z">
        <w:r w:rsidR="00952B15">
          <w:t>s</w:t>
        </w:r>
      </w:ins>
      <w:r>
        <w:t xml:space="preserve"> between the representations at the final layer and between HR-LR image pairs. They ignore the</w:t>
      </w:r>
      <w:del w:id="343" w:author="Diane Pulvino" w:date="2022-04-06T06:50:00Z">
        <w:r w:rsidDel="00915D69">
          <w:delText xml:space="preserve"> constraint of the</w:delText>
        </w:r>
      </w:del>
      <w:r>
        <w:t xml:space="preserve"> intermediate feature</w:t>
      </w:r>
      <w:ins w:id="344" w:author="Diane Pulvino" w:date="2022-04-06T06:50:00Z">
        <w:r w:rsidR="00915D69">
          <w:t xml:space="preserve"> constraints</w:t>
        </w:r>
      </w:ins>
      <w:del w:id="345" w:author="Diane Pulvino" w:date="2022-04-06T06:50:00Z">
        <w:r w:rsidDel="00915D69">
          <w:delText>s</w:delText>
        </w:r>
      </w:del>
      <w:r>
        <w:t xml:space="preserve"> and the category correlation of multiple LR representations. Unlike </w:t>
      </w:r>
      <w:del w:id="346" w:author="Diane Pulvino" w:date="2022-04-05T18:05:00Z">
        <w:r w:rsidDel="00952B15">
          <w:delText>them</w:delText>
        </w:r>
      </w:del>
      <w:ins w:id="347" w:author="Diane Pulvino" w:date="2022-04-05T18:05:00Z">
        <w:r w:rsidR="00952B15">
          <w:t>these methods</w:t>
        </w:r>
      </w:ins>
      <w:r>
        <w:t xml:space="preserve">, the first stage of our network distills semantic </w:t>
      </w:r>
      <w:del w:id="348" w:author="Diane Pulvino" w:date="2022-04-05T18:05:00Z">
        <w:r w:rsidDel="00952B15">
          <w:delText xml:space="preserve">patterns </w:delText>
        </w:r>
      </w:del>
      <w:r>
        <w:t>and structural patterns from the final representations and middle features for the HR-LR task. Furthermore, the second stage considers the contrast</w:t>
      </w:r>
      <w:ins w:id="349" w:author="Diane Pulvino" w:date="2022-04-05T18:05:00Z">
        <w:r w:rsidR="00952B15">
          <w:t>ing</w:t>
        </w:r>
      </w:ins>
      <w:r>
        <w:t xml:space="preserve"> relationship of multi-resolution representations from different classes to modulate </w:t>
      </w:r>
      <w:del w:id="350" w:author="Diane Pulvino" w:date="2022-04-05T18:06:00Z">
        <w:r w:rsidDel="00952B15">
          <w:delText xml:space="preserve">the </w:delText>
        </w:r>
      </w:del>
      <w:r>
        <w:t>representation clustering for the LR-LR task, as shown in Figure [fig1](b).</w:t>
      </w:r>
    </w:p>
    <w:p w14:paraId="3094E8BC" w14:textId="4D9E4B69" w:rsidR="005E1400" w:rsidRDefault="003D424B">
      <w:pPr>
        <w:pStyle w:val="BodyText"/>
      </w:pPr>
      <w:r>
        <w:rPr>
          <w:b/>
        </w:rPr>
        <w:t>Contrastive Learning.</w:t>
      </w:r>
      <w:r>
        <w:t xml:space="preserve"> Contrastive learning </w:t>
      </w:r>
      <w:ins w:id="351" w:author="Diane Pulvino" w:date="2022-04-05T18:06:00Z">
        <w:r w:rsidR="00952B15">
          <w:t xml:space="preserve">performs well and is frequently used for </w:t>
        </w:r>
      </w:ins>
      <w:del w:id="352" w:author="Diane Pulvino" w:date="2022-04-05T18:06:00Z">
        <w:r w:rsidDel="00952B15">
          <w:delText xml:space="preserve">has been widely applied for </w:delText>
        </w:r>
      </w:del>
      <w:r>
        <w:t>representation learning</w:t>
      </w:r>
      <w:del w:id="353" w:author="Diane Pulvino" w:date="2022-04-05T18:07:00Z">
        <w:r w:rsidDel="00952B15">
          <w:delText xml:space="preserve"> and has obtained high performance</w:delText>
        </w:r>
      </w:del>
      <w:r>
        <w:t xml:space="preserve">. Chen et al. (Chen et al. 2020) proposed </w:t>
      </w:r>
      <w:ins w:id="354" w:author="Diane Pulvino" w:date="2022-04-05T18:07:00Z">
        <w:r w:rsidR="00952B15">
          <w:t xml:space="preserve">SimCLR, </w:t>
        </w:r>
      </w:ins>
      <w:r>
        <w:t xml:space="preserve">a simple framework </w:t>
      </w:r>
      <w:del w:id="355" w:author="Diane Pulvino" w:date="2022-04-05T18:07:00Z">
        <w:r w:rsidDel="00952B15">
          <w:delText>for contrastive learning called SimCLR, which</w:delText>
        </w:r>
      </w:del>
      <w:ins w:id="356" w:author="Diane Pulvino" w:date="2022-04-05T18:07:00Z">
        <w:r w:rsidR="00952B15">
          <w:t>that</w:t>
        </w:r>
      </w:ins>
      <w:r>
        <w:t xml:space="preserve"> introduced contrastive learning into representation learning. He et al. (He et al. 2020) proposed a </w:t>
      </w:r>
      <w:del w:id="357" w:author="Diane Pulvino" w:date="2022-04-05T18:07:00Z">
        <w:r w:rsidDel="00952B15">
          <w:delText xml:space="preserve">Momentum </w:delText>
        </w:r>
      </w:del>
      <w:ins w:id="358" w:author="Diane Pulvino" w:date="2022-04-05T18:07:00Z">
        <w:r w:rsidR="00952B15">
          <w:t xml:space="preserve">momentum </w:t>
        </w:r>
      </w:ins>
      <w:del w:id="359" w:author="Diane Pulvino" w:date="2022-04-05T18:07:00Z">
        <w:r w:rsidDel="00952B15">
          <w:delText xml:space="preserve">Contrast </w:delText>
        </w:r>
      </w:del>
      <w:ins w:id="360" w:author="Diane Pulvino" w:date="2022-04-05T18:07:00Z">
        <w:r w:rsidR="00952B15">
          <w:t xml:space="preserve">contrast </w:t>
        </w:r>
      </w:ins>
      <w:r>
        <w:t xml:space="preserve">(MoCo) mechanism to build significant and consistent dictionaries for unsupervised learning. </w:t>
      </w:r>
      <w:del w:id="361" w:author="Diane Pulvino" w:date="2022-04-05T18:07:00Z">
        <w:r w:rsidDel="00952B15">
          <w:delText>The p</w:delText>
        </w:r>
      </w:del>
      <w:ins w:id="362" w:author="Diane Pulvino" w:date="2022-04-05T18:07:00Z">
        <w:r w:rsidR="00952B15">
          <w:t>P</w:t>
        </w:r>
      </w:ins>
      <w:r>
        <w:t>revious mainstream contrastive loss</w:t>
      </w:r>
      <w:ins w:id="363" w:author="Diane Pulvino" w:date="2022-04-05T18:07:00Z">
        <w:r w:rsidR="00952B15">
          <w:t xml:space="preserve"> methods</w:t>
        </w:r>
      </w:ins>
      <w:r>
        <w:t xml:space="preserve"> </w:t>
      </w:r>
      <w:del w:id="364" w:author="Diane Pulvino" w:date="2022-04-05T18:07:00Z">
        <w:r w:rsidDel="00952B15">
          <w:delText xml:space="preserve">mainly </w:delText>
        </w:r>
      </w:del>
      <w:ins w:id="365" w:author="Diane Pulvino" w:date="2022-04-05T18:07:00Z">
        <w:r w:rsidR="00952B15">
          <w:t xml:space="preserve">typically </w:t>
        </w:r>
      </w:ins>
      <w:r>
        <w:t>consider</w:t>
      </w:r>
      <w:del w:id="366" w:author="Diane Pulvino" w:date="2022-04-05T18:07:00Z">
        <w:r w:rsidDel="00952B15">
          <w:delText>s</w:delText>
        </w:r>
      </w:del>
      <w:r>
        <w:t xml:space="preserve"> the contrast from two</w:t>
      </w:r>
      <w:ins w:id="367" w:author="Diane Pulvino" w:date="2022-04-05T18:07:00Z">
        <w:r w:rsidR="00952B15">
          <w:t xml:space="preserve"> </w:t>
        </w:r>
      </w:ins>
      <w:del w:id="368" w:author="Diane Pulvino" w:date="2022-04-05T18:07:00Z">
        <w:r w:rsidDel="00952B15">
          <w:delText>-</w:delText>
        </w:r>
      </w:del>
      <w:r>
        <w:t>view</w:t>
      </w:r>
      <w:ins w:id="369" w:author="Diane Pulvino" w:date="2022-04-05T18:08:00Z">
        <w:r w:rsidR="00952B15">
          <w:t>s</w:t>
        </w:r>
      </w:ins>
      <w:r>
        <w:t>. However, we</w:t>
      </w:r>
      <w:ins w:id="370" w:author="Diane Pulvino" w:date="2022-04-05T18:08:00Z">
        <w:r w:rsidR="00952B15">
          <w:t xml:space="preserve"> aim</w:t>
        </w:r>
      </w:ins>
      <w:r>
        <w:t xml:space="preserve"> </w:t>
      </w:r>
      <w:del w:id="371" w:author="Diane Pulvino" w:date="2022-04-05T18:08:00Z">
        <w:r w:rsidDel="00952B15">
          <w:delText xml:space="preserve">need </w:delText>
        </w:r>
      </w:del>
      <w:r>
        <w:t xml:space="preserve">to learn the representations of </w:t>
      </w:r>
      <w:del w:id="372" w:author="Diane Pulvino" w:date="2022-04-05T18:08:00Z">
        <w:r w:rsidDel="00952B15">
          <w:delText>multi-resolution images</w:delText>
        </w:r>
      </w:del>
      <w:ins w:id="373" w:author="Diane Pulvino" w:date="2022-04-05T18:08:00Z">
        <w:r w:rsidR="00952B15">
          <w:t>images with varying resolutions</w:t>
        </w:r>
      </w:ins>
      <w:del w:id="374" w:author="Diane Pulvino" w:date="2022-04-05T18:08:00Z">
        <w:r w:rsidDel="00952B15">
          <w:delText xml:space="preserve"> in this work</w:delText>
        </w:r>
      </w:del>
      <w:r>
        <w:t xml:space="preserve">. Inspired by </w:t>
      </w:r>
      <w:del w:id="375" w:author="Diane Pulvino" w:date="2022-04-05T18:08:00Z">
        <w:r w:rsidDel="00952B15">
          <w:delText>MOCO</w:delText>
        </w:r>
      </w:del>
      <w:ins w:id="376" w:author="Diane Pulvino" w:date="2022-04-05T18:08:00Z">
        <w:r w:rsidR="00952B15">
          <w:t>MoCo</w:t>
        </w:r>
      </w:ins>
      <w:r>
        <w:t xml:space="preserve">, </w:t>
      </w:r>
      <w:del w:id="377" w:author="Diane Pulvino" w:date="2022-04-05T18:08:00Z">
        <w:r w:rsidDel="00952B15">
          <w:delText xml:space="preserve">We </w:delText>
        </w:r>
      </w:del>
      <w:ins w:id="378" w:author="Diane Pulvino" w:date="2022-04-05T18:08:00Z">
        <w:r w:rsidR="00952B15">
          <w:t xml:space="preserve">we </w:t>
        </w:r>
      </w:ins>
      <w:r>
        <w:t xml:space="preserve">propose a novel </w:t>
      </w:r>
      <w:del w:id="379" w:author="Diane Pulvino" w:date="2022-04-05T18:08:00Z">
        <w:r w:rsidDel="00952B15">
          <w:delText>Multi</w:delText>
        </w:r>
      </w:del>
      <w:ins w:id="380" w:author="Diane Pulvino" w:date="2022-04-05T18:08:00Z">
        <w:r w:rsidR="00952B15">
          <w:t>multi</w:t>
        </w:r>
      </w:ins>
      <w:r>
        <w:t>-</w:t>
      </w:r>
      <w:del w:id="381" w:author="Diane Pulvino" w:date="2022-04-05T18:08:00Z">
        <w:r w:rsidDel="00952B15">
          <w:delText xml:space="preserve">Resolution </w:delText>
        </w:r>
      </w:del>
      <w:ins w:id="382" w:author="Diane Pulvino" w:date="2022-04-05T18:08:00Z">
        <w:r w:rsidR="00952B15">
          <w:t xml:space="preserve">resolution </w:t>
        </w:r>
      </w:ins>
      <w:del w:id="383" w:author="Diane Pulvino" w:date="2022-04-05T18:08:00Z">
        <w:r w:rsidDel="00952B15">
          <w:delText xml:space="preserve">Contrastive </w:delText>
        </w:r>
      </w:del>
      <w:ins w:id="384" w:author="Diane Pulvino" w:date="2022-04-05T18:08:00Z">
        <w:r w:rsidR="00952B15">
          <w:t xml:space="preserve">contrastive </w:t>
        </w:r>
      </w:ins>
      <w:r>
        <w:lastRenderedPageBreak/>
        <w:t xml:space="preserve">(MRC) loss </w:t>
      </w:r>
      <w:commentRangeStart w:id="385"/>
      <w:r>
        <w:t>for</w:t>
      </w:r>
      <w:commentRangeEnd w:id="385"/>
      <w:r w:rsidR="00952B15">
        <w:rPr>
          <w:rStyle w:val="CommentReference"/>
        </w:rPr>
        <w:commentReference w:id="385"/>
      </w:r>
      <w:r>
        <w:t xml:space="preserve"> robust clustering of multiple LR representations. Our MRC loss extends two</w:t>
      </w:r>
      <w:ins w:id="386" w:author="Diane Pulvino" w:date="2022-04-05T18:08:00Z">
        <w:r w:rsidR="00952B15">
          <w:t xml:space="preserve"> </w:t>
        </w:r>
      </w:ins>
      <w:del w:id="387" w:author="Diane Pulvino" w:date="2022-04-05T18:08:00Z">
        <w:r w:rsidDel="00952B15">
          <w:delText>-</w:delText>
        </w:r>
      </w:del>
      <w:r>
        <w:t>view</w:t>
      </w:r>
      <w:ins w:id="388" w:author="Diane Pulvino" w:date="2022-04-05T18:09:00Z">
        <w:r w:rsidR="00952B15">
          <w:t xml:space="preserve">s </w:t>
        </w:r>
      </w:ins>
      <w:del w:id="389" w:author="Diane Pulvino" w:date="2022-04-05T18:09:00Z">
        <w:r w:rsidDel="00952B15">
          <w:delText xml:space="preserve"> </w:delText>
        </w:r>
      </w:del>
      <w:r>
        <w:t>to multi</w:t>
      </w:r>
      <w:ins w:id="390" w:author="Diane Pulvino" w:date="2022-04-05T18:09:00Z">
        <w:r w:rsidR="00952B15">
          <w:t xml:space="preserve">ple </w:t>
        </w:r>
      </w:ins>
      <w:del w:id="391" w:author="Diane Pulvino" w:date="2022-04-05T18:09:00Z">
        <w:r w:rsidDel="00952B15">
          <w:delText>-</w:delText>
        </w:r>
      </w:del>
      <w:r>
        <w:t>view</w:t>
      </w:r>
      <w:ins w:id="392" w:author="Diane Pulvino" w:date="2022-04-05T18:09:00Z">
        <w:r w:rsidR="00952B15">
          <w:t>s</w:t>
        </w:r>
      </w:ins>
      <w:r>
        <w:t>.</w:t>
      </w:r>
    </w:p>
    <w:p w14:paraId="5BB12EAA" w14:textId="77777777" w:rsidR="005E1400" w:rsidRDefault="003D424B">
      <w:pPr>
        <w:pStyle w:val="Heading1"/>
      </w:pPr>
      <w:bookmarkStart w:id="393" w:name="proposed-method"/>
      <w:bookmarkEnd w:id="393"/>
      <w:r>
        <w:t>Proposed Method</w:t>
      </w:r>
    </w:p>
    <w:p w14:paraId="37581CB4" w14:textId="1271D6DD" w:rsidR="005E1400" w:rsidRDefault="003D424B">
      <w:pPr>
        <w:pStyle w:val="FirstParagraph"/>
      </w:pPr>
      <w:del w:id="394" w:author="Diane Pulvino" w:date="2022-04-05T18:11:00Z">
        <w:r w:rsidDel="000B591D">
          <w:delText>In this section, we first</w:delText>
        </w:r>
      </w:del>
      <w:ins w:id="395" w:author="Diane Pulvino" w:date="2022-04-05T18:11:00Z">
        <w:r w:rsidR="000B591D">
          <w:t>This section</w:t>
        </w:r>
      </w:ins>
      <w:r>
        <w:t xml:space="preserve"> present</w:t>
      </w:r>
      <w:ins w:id="396" w:author="Diane Pulvino" w:date="2022-04-05T18:11:00Z">
        <w:r w:rsidR="000B591D">
          <w:t>s</w:t>
        </w:r>
      </w:ins>
      <w:r>
        <w:t xml:space="preserve"> the problem statement and </w:t>
      </w:r>
      <w:del w:id="397" w:author="Diane Pulvino" w:date="2022-04-05T18:11:00Z">
        <w:r w:rsidDel="000B591D">
          <w:delText xml:space="preserve">our </w:delText>
        </w:r>
      </w:del>
      <w:ins w:id="398" w:author="Diane Pulvino" w:date="2022-04-05T18:11:00Z">
        <w:r w:rsidR="000B591D">
          <w:t xml:space="preserve">the </w:t>
        </w:r>
      </w:ins>
      <w:r>
        <w:t xml:space="preserve">facial representation learning network. Then, </w:t>
      </w:r>
      <w:del w:id="399" w:author="Diane Pulvino" w:date="2022-04-05T18:12:00Z">
        <w:r w:rsidDel="000B591D">
          <w:delText xml:space="preserve">we introduce </w:delText>
        </w:r>
      </w:del>
      <w:r>
        <w:t>the first stage of multi-scale distillation and the second stage of multi-resolution clustering</w:t>
      </w:r>
      <w:ins w:id="400" w:author="Diane Pulvino" w:date="2022-04-05T18:12:00Z">
        <w:r w:rsidR="000B591D">
          <w:t xml:space="preserve"> are introduced</w:t>
        </w:r>
      </w:ins>
      <w:r>
        <w:t>. The overall network is illustrated in Figure [fig2].</w:t>
      </w:r>
    </w:p>
    <w:p w14:paraId="4A520347" w14:textId="77777777" w:rsidR="003D424B" w:rsidRDefault="003D424B" w:rsidP="003D424B">
      <w:pPr>
        <w:pStyle w:val="Heading2"/>
      </w:pPr>
      <w:bookmarkStart w:id="401" w:name="problem-statement"/>
      <w:bookmarkEnd w:id="401"/>
      <w:r>
        <w:t>Problem Statement</w:t>
      </w:r>
    </w:p>
    <w:p w14:paraId="4754851F" w14:textId="7C4307A5" w:rsidR="003D424B" w:rsidRPr="003D424B" w:rsidRDefault="003D424B" w:rsidP="003D424B">
      <w:pPr>
        <w:pStyle w:val="BodyText"/>
      </w:pPr>
      <w:del w:id="402" w:author="Diane Pulvino" w:date="2022-04-05T18:12:00Z">
        <w:r w:rsidRPr="003D424B" w:rsidDel="003B5D55">
          <w:delText>During training, we have a</w:delText>
        </w:r>
      </w:del>
      <w:ins w:id="403" w:author="Diane Pulvino" w:date="2022-04-05T18:12:00Z">
        <w:r w:rsidR="003B5D55">
          <w:t>The</w:t>
        </w:r>
      </w:ins>
      <w:r w:rsidRPr="003D424B">
        <w:t xml:space="preserve"> training set </w:t>
      </w:r>
      <w:ins w:id="404" w:author="Diane Pulvino" w:date="2022-04-05T18:12:00Z">
        <w:r w:rsidR="003B5D55">
          <w:t>consists of</w:t>
        </w:r>
      </w:ins>
      <w:del w:id="405" w:author="Diane Pulvino" w:date="2022-04-05T18:12:00Z">
        <w:r w:rsidRPr="003D424B" w:rsidDel="003B5D55">
          <w:delText>with</w:delText>
        </w:r>
      </w:del>
      <w:r w:rsidRPr="003D424B">
        <w:t xml:space="preserve"> $N$ original HR images. </w:t>
      </w:r>
      <w:del w:id="406" w:author="Diane Pulvino" w:date="2022-04-05T18:12:00Z">
        <w:r w:rsidRPr="003D424B" w:rsidDel="003B5D55">
          <w:delText>We down-sampled t</w:delText>
        </w:r>
      </w:del>
      <w:ins w:id="407" w:author="Diane Pulvino" w:date="2022-04-05T18:12:00Z">
        <w:r w:rsidR="003B5D55">
          <w:t>T</w:t>
        </w:r>
      </w:ins>
      <w:r w:rsidRPr="003D424B">
        <w:t xml:space="preserve">he HR images </w:t>
      </w:r>
      <w:ins w:id="408" w:author="Diane Pulvino" w:date="2022-04-05T18:12:00Z">
        <w:r w:rsidR="003B5D55">
          <w:t xml:space="preserve">are down-sampled </w:t>
        </w:r>
      </w:ins>
      <w:r w:rsidRPr="003D424B">
        <w:t xml:space="preserve">to synthesize four LR images. The training set $\mathcal{D}_{s}$ </w:t>
      </w:r>
      <w:del w:id="409" w:author="Diane Pulvino" w:date="2022-04-05T18:12:00Z">
        <w:r w:rsidRPr="003D424B" w:rsidDel="003B5D55">
          <w:delText xml:space="preserve">are </w:delText>
        </w:r>
      </w:del>
      <w:ins w:id="410" w:author="Diane Pulvino" w:date="2022-04-05T18:12:00Z">
        <w:r w:rsidR="003B5D55">
          <w:t>is</w:t>
        </w:r>
        <w:r w:rsidR="003B5D55" w:rsidRPr="003D424B">
          <w:t xml:space="preserve"> </w:t>
        </w:r>
      </w:ins>
      <w:r w:rsidRPr="003D424B">
        <w:t xml:space="preserve">composed of the original HR and synthetic LR images $\big\{ I_h, I^{1}_{sl}, I^{2}_{sl}, I^{3}_{sl}, I^{4}_{sl},y \big\}$ , where $ I_h \in \mathbb{R}^{H\times W \times 3}$  represents the original HR image, $I^{i}_{sl}  \in\mathbb{R}^{H^i\times W^i\times 3}$ represents the $i$-th synthetic LR image, </w:t>
      </w:r>
      <w:ins w:id="411" w:author="Diane Pulvino" w:date="2022-04-05T18:13:00Z">
        <w:r w:rsidR="003B5D55">
          <w:t xml:space="preserve">and </w:t>
        </w:r>
      </w:ins>
      <w:r w:rsidRPr="003D424B">
        <w:t>$y \in \left\{ 1,2,...,Y \right\}$  represents</w:t>
      </w:r>
      <w:ins w:id="412" w:author="Diane Pulvino" w:date="2022-04-06T06:53:00Z">
        <w:r w:rsidR="00915D69">
          <w:t xml:space="preserve"> the</w:t>
        </w:r>
      </w:ins>
      <w:r w:rsidRPr="003D424B">
        <w:t xml:space="preserve"> $y$-th class. </w:t>
      </w:r>
      <w:del w:id="413" w:author="Diane Pulvino" w:date="2022-04-05T18:13:00Z">
        <w:r w:rsidRPr="003D424B" w:rsidDel="003B5D55">
          <w:delText>And we have</w:delText>
        </w:r>
      </w:del>
      <w:ins w:id="414" w:author="Diane Pulvino" w:date="2022-04-05T18:13:00Z">
        <w:r w:rsidR="003B5D55">
          <w:t>There is</w:t>
        </w:r>
      </w:ins>
      <w:r w:rsidRPr="003D424B">
        <w:t xml:space="preserve"> another training set $\mathcal{D}_{r}$ with $M$ realistic LR images $\left\{ I_{rl},y_{rl} \right\} $,  where $I_{rl}$ represents the realistic LR image with uncertain resolution. During testing, the images of uncertain resolution are inputted to output their representations for </w:t>
      </w:r>
      <w:del w:id="415" w:author="Diane Pulvino" w:date="2022-04-05T18:13:00Z">
        <w:r w:rsidRPr="003D424B" w:rsidDel="003B5D55">
          <w:delText xml:space="preserve">facial </w:delText>
        </w:r>
      </w:del>
      <w:ins w:id="416" w:author="Diane Pulvino" w:date="2022-04-05T18:13:00Z">
        <w:r w:rsidR="003B5D55" w:rsidRPr="003D424B">
          <w:t>fac</w:t>
        </w:r>
        <w:r w:rsidR="003B5D55">
          <w:t>e</w:t>
        </w:r>
        <w:r w:rsidR="003B5D55" w:rsidRPr="003D424B">
          <w:t xml:space="preserve"> </w:t>
        </w:r>
      </w:ins>
      <w:r w:rsidRPr="003D424B">
        <w:t>recognition.</w:t>
      </w:r>
    </w:p>
    <w:p w14:paraId="1083D74C" w14:textId="77777777" w:rsidR="005E1400" w:rsidRDefault="003D424B">
      <w:pPr>
        <w:pStyle w:val="Heading2"/>
      </w:pPr>
      <w:bookmarkStart w:id="417" w:name="facial-representation-learning-network"/>
      <w:bookmarkEnd w:id="417"/>
      <w:commentRangeStart w:id="418"/>
      <w:r>
        <w:t xml:space="preserve">Facial Representation </w:t>
      </w:r>
      <w:commentRangeEnd w:id="418"/>
      <w:r w:rsidR="003B5D55">
        <w:rPr>
          <w:rStyle w:val="CommentReference"/>
          <w:rFonts w:asciiTheme="minorHAnsi" w:eastAsiaTheme="minorEastAsia" w:hAnsiTheme="minorHAnsi" w:cstheme="minorBidi"/>
          <w:b w:val="0"/>
          <w:bCs w:val="0"/>
          <w:color w:val="auto"/>
        </w:rPr>
        <w:commentReference w:id="418"/>
      </w:r>
      <w:r>
        <w:t>Learning Network</w:t>
      </w:r>
    </w:p>
    <w:p w14:paraId="2CE73AB4" w14:textId="5059DA1D" w:rsidR="003D424B" w:rsidRDefault="003D424B">
      <w:pPr>
        <w:pStyle w:val="BodyText"/>
      </w:pPr>
      <w:r w:rsidRPr="003D424B">
        <w:t>As illustrated in the top of Figure \ref{fig2}, the facial representation learning network mainly consists of two neural networks</w:t>
      </w:r>
      <w:ins w:id="419" w:author="Diane Pulvino" w:date="2022-04-05T18:14:00Z">
        <w:r w:rsidR="003B5D55">
          <w:t xml:space="preserve"> with the</w:t>
        </w:r>
      </w:ins>
      <w:del w:id="420" w:author="Diane Pulvino" w:date="2022-04-05T18:14:00Z">
        <w:r w:rsidRPr="003D424B" w:rsidDel="003B5D55">
          <w:delText>, which have the</w:delText>
        </w:r>
      </w:del>
      <w:r w:rsidRPr="003D424B">
        <w:t xml:space="preserve"> same structure. Each network is divided into an input layer, $B$ stacked blocks, and an output layer. The first</w:t>
      </w:r>
      <w:del w:id="421" w:author="Diane Pulvino" w:date="2022-04-05T18:15:00Z">
        <w:r w:rsidRPr="003D424B" w:rsidDel="003B5D55">
          <w:delText xml:space="preserve"> one</w:delText>
        </w:r>
      </w:del>
      <w:r w:rsidRPr="003D424B">
        <w:t xml:space="preserve"> $ F_{h} $ is the HR network, into which </w:t>
      </w:r>
      <w:del w:id="422" w:author="Diane Pulvino" w:date="2022-04-05T18:15:00Z">
        <w:r w:rsidRPr="003D424B" w:rsidDel="003B5D55">
          <w:delText xml:space="preserve">we input </w:delText>
        </w:r>
      </w:del>
      <w:r w:rsidRPr="003D424B">
        <w:t>the HR image</w:t>
      </w:r>
      <w:ins w:id="423" w:author="Diane Pulvino" w:date="2022-04-05T18:15:00Z">
        <w:r w:rsidR="003B5D55">
          <w:t xml:space="preserve"> is input</w:t>
        </w:r>
      </w:ins>
      <w:r w:rsidRPr="003D424B">
        <w:t xml:space="preserve"> to obtain multi-scale HR features $\big\{ f_h^i  \big\}_{i=1}^B$ and the output HR representation $r_h = F_h(I_h)$, where $ f_h^i$ denotes the features at the $i$-th block. The second </w:t>
      </w:r>
      <w:del w:id="424" w:author="Diane Pulvino" w:date="2022-04-05T18:15:00Z">
        <w:r w:rsidRPr="003D424B" w:rsidDel="003B5D55">
          <w:delText xml:space="preserve">one </w:delText>
        </w:r>
      </w:del>
      <w:ins w:id="425" w:author="Diane Pulvino" w:date="2022-04-05T18:15:00Z">
        <w:r w:rsidR="003B5D55">
          <w:t>network</w:t>
        </w:r>
        <w:r w:rsidR="003B5D55" w:rsidRPr="003D424B">
          <w:t xml:space="preserve"> </w:t>
        </w:r>
      </w:ins>
      <w:r w:rsidRPr="003D424B">
        <w:t xml:space="preserve">$ F_{l} $ is the LR network, </w:t>
      </w:r>
      <w:del w:id="426" w:author="Diane Pulvino" w:date="2022-04-05T18:15:00Z">
        <w:r w:rsidRPr="003D424B" w:rsidDel="003B5D55">
          <w:delText>where we i</w:delText>
        </w:r>
      </w:del>
      <w:ins w:id="427" w:author="Diane Pulvino" w:date="2022-04-05T18:15:00Z">
        <w:r w:rsidR="003B5D55">
          <w:t xml:space="preserve">which uses </w:t>
        </w:r>
      </w:ins>
      <w:del w:id="428" w:author="Diane Pulvino" w:date="2022-04-05T18:16:00Z">
        <w:r w:rsidRPr="003D424B" w:rsidDel="003B5D55">
          <w:delText xml:space="preserve">nput </w:delText>
        </w:r>
      </w:del>
      <w:r w:rsidRPr="003D424B">
        <w:t xml:space="preserve">the LR image $I_{l} \in \left\{ I_{sl},I_{rl}\right\} $ </w:t>
      </w:r>
      <w:ins w:id="429" w:author="Diane Pulvino" w:date="2022-04-05T18:16:00Z">
        <w:r w:rsidR="003B5D55">
          <w:t xml:space="preserve">as the input </w:t>
        </w:r>
      </w:ins>
      <w:r w:rsidRPr="003D424B">
        <w:t xml:space="preserve">to obtain multi-scale LR features $\big\{ f_l^i  \big\}^B_{i=1}$ and the output LR representation $r_l = F_l(I_l)$. Before outputting, the representations $r_h$ and $r_l$ are </w:t>
      </w:r>
      <w:del w:id="430" w:author="Diane Pulvino" w:date="2022-04-05T18:16:00Z">
        <w:r w:rsidRPr="003D424B" w:rsidDel="003B5D55">
          <w:delText xml:space="preserve">both </w:delText>
        </w:r>
      </w:del>
      <w:r w:rsidRPr="003D424B">
        <w:t>modified by $L2$ normalization.</w:t>
      </w:r>
    </w:p>
    <w:p w14:paraId="3DC3D8CB" w14:textId="05E89492" w:rsidR="005E1400" w:rsidRDefault="003D424B">
      <w:pPr>
        <w:pStyle w:val="BodyText"/>
      </w:pPr>
      <w:r w:rsidRPr="003D424B">
        <w:t xml:space="preserve">The HR network $ F_{h} $ is pre-trained on </w:t>
      </w:r>
      <w:ins w:id="431" w:author="Diane Pulvino" w:date="2022-04-05T18:16:00Z">
        <w:r w:rsidR="003B5D55">
          <w:t xml:space="preserve">an </w:t>
        </w:r>
      </w:ins>
      <w:r w:rsidRPr="003D424B">
        <w:t>HR image</w:t>
      </w:r>
      <w:del w:id="432" w:author="Diane Pulvino" w:date="2022-04-05T18:16:00Z">
        <w:r w:rsidRPr="003D424B" w:rsidDel="003B5D55">
          <w:delText>s</w:delText>
        </w:r>
      </w:del>
      <w:r w:rsidRPr="003D424B">
        <w:t xml:space="preserve"> data</w:t>
      </w:r>
      <w:ins w:id="433" w:author="Diane Pulvino" w:date="2022-04-05T18:16:00Z">
        <w:r w:rsidR="003B5D55">
          <w:t xml:space="preserve"> </w:t>
        </w:r>
      </w:ins>
      <w:r w:rsidRPr="003D424B">
        <w:t xml:space="preserve">set to learn discriminative representations. </w:t>
      </w:r>
      <w:del w:id="434" w:author="Diane Pulvino" w:date="2022-04-05T18:16:00Z">
        <w:r w:rsidRPr="003D424B" w:rsidDel="003B5D55">
          <w:delText>We adapt t</w:delText>
        </w:r>
      </w:del>
      <w:ins w:id="435" w:author="Diane Pulvino" w:date="2022-04-05T18:16:00Z">
        <w:r w:rsidR="003B5D55">
          <w:t>T</w:t>
        </w:r>
      </w:ins>
      <w:r w:rsidRPr="003D424B">
        <w:t xml:space="preserve">he additive angular margin loss $\mathcal{L}_{Arc}$ </w:t>
      </w:r>
      <w:ins w:id="436" w:author="Diane Pulvino" w:date="2022-04-05T18:16:00Z">
        <w:r w:rsidR="003B5D55">
          <w:t xml:space="preserve">is adapted </w:t>
        </w:r>
      </w:ins>
      <w:r w:rsidRPr="003D424B">
        <w:t>from ArcFace \cite{deng2019arcface}</w:t>
      </w:r>
      <w:del w:id="437" w:author="Diane Pulvino" w:date="2022-04-05T18:16:00Z">
        <w:r w:rsidRPr="003D424B" w:rsidDel="003B5D55">
          <w:delText>,</w:delText>
        </w:r>
      </w:del>
      <w:r w:rsidRPr="003D424B">
        <w:t xml:space="preserve"> </w:t>
      </w:r>
      <w:del w:id="438" w:author="Diane Pulvino" w:date="2022-04-05T18:16:00Z">
        <w:r w:rsidRPr="003D424B" w:rsidDel="003B5D55">
          <w:delText xml:space="preserve">which </w:delText>
        </w:r>
      </w:del>
      <w:ins w:id="439" w:author="Diane Pulvino" w:date="2022-04-05T18:16:00Z">
        <w:r w:rsidR="003B5D55">
          <w:t>and</w:t>
        </w:r>
        <w:r w:rsidR="003B5D55" w:rsidRPr="003D424B">
          <w:t xml:space="preserve"> </w:t>
        </w:r>
      </w:ins>
      <w:r w:rsidRPr="003D424B">
        <w:t>can be presented as:</w:t>
      </w:r>
    </w:p>
    <w:p w14:paraId="1D60AF93" w14:textId="77777777" w:rsidR="003D424B" w:rsidRDefault="003D424B">
      <w:pPr>
        <w:pStyle w:val="BodyText"/>
      </w:pPr>
      <w:r>
        <w:rPr>
          <w:noProof/>
        </w:rPr>
        <w:drawing>
          <wp:inline distT="0" distB="0" distL="0" distR="0" wp14:anchorId="22259BB4" wp14:editId="17D315A5">
            <wp:extent cx="2954740" cy="49590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1771" cy="505473"/>
                    </a:xfrm>
                    <a:prstGeom prst="rect">
                      <a:avLst/>
                    </a:prstGeom>
                  </pic:spPr>
                </pic:pic>
              </a:graphicData>
            </a:graphic>
          </wp:inline>
        </w:drawing>
      </w:r>
    </w:p>
    <w:p w14:paraId="213C6D5A" w14:textId="13E88E17" w:rsidR="003D424B" w:rsidRDefault="003D424B">
      <w:pPr>
        <w:pStyle w:val="BodyText"/>
      </w:pPr>
      <w:del w:id="440" w:author="Diane Pulvino" w:date="2022-04-05T18:17:00Z">
        <w:r w:rsidRPr="003D424B" w:rsidDel="00E4144F">
          <w:lastRenderedPageBreak/>
          <w:delText xml:space="preserve">where </w:delText>
        </w:r>
      </w:del>
      <w:ins w:id="441" w:author="Diane Pulvino" w:date="2022-04-05T18:17:00Z">
        <w:r w:rsidR="00E4144F">
          <w:t>in which</w:t>
        </w:r>
        <w:r w:rsidR="00E4144F" w:rsidRPr="003D424B">
          <w:t xml:space="preserve"> </w:t>
        </w:r>
      </w:ins>
      <w:r w:rsidRPr="003D424B">
        <w:t>$r$ denotes the representation belonging to the $y$-th class. $W$ is the last fully connected layer and $W_j$ is the $j$-th column of the $W$. $\theta_{j}$ is the angle between the weight $W_j$ and the representation $r$. $C$ and $m$ are the class number and the additive angular margin penalty</w:t>
      </w:r>
      <w:ins w:id="442" w:author="Diane Pulvino" w:date="2022-04-05T18:18:00Z">
        <w:r w:rsidR="00E4144F">
          <w:t>, respectively</w:t>
        </w:r>
      </w:ins>
      <w:r w:rsidRPr="003D424B">
        <w:t>.</w:t>
      </w:r>
    </w:p>
    <w:p w14:paraId="263BCC18" w14:textId="4E844784" w:rsidR="003D424B" w:rsidRPr="003D424B" w:rsidRDefault="003D424B" w:rsidP="003D424B">
      <w:pPr>
        <w:pStyle w:val="BodyText"/>
      </w:pPr>
      <w:r w:rsidRPr="003D424B">
        <w:t>After pre-training, the parameters of the HR network $ F_{h} $ are fixed. The LR network $ F_{l} $ is initialized with the pre-trained parameters from $ F_{h} $. This allows the LR network to extract representations from HR images</w:t>
      </w:r>
      <w:del w:id="443" w:author="Diane Pulvino" w:date="2022-04-05T18:18:00Z">
        <w:r w:rsidRPr="003D424B" w:rsidDel="00E4144F">
          <w:delText xml:space="preserve"> as well</w:delText>
        </w:r>
      </w:del>
      <w:r w:rsidRPr="003D424B">
        <w:t xml:space="preserve">. </w:t>
      </w:r>
      <w:del w:id="444" w:author="Diane Pulvino" w:date="2022-04-05T18:18:00Z">
        <w:r w:rsidRPr="003D424B" w:rsidDel="00E4144F">
          <w:delText>Then, t</w:delText>
        </w:r>
      </w:del>
      <w:ins w:id="445" w:author="Diane Pulvino" w:date="2022-04-05T18:18:00Z">
        <w:r w:rsidR="00E4144F">
          <w:t>T</w:t>
        </w:r>
      </w:ins>
      <w:r w:rsidRPr="003D424B">
        <w:t xml:space="preserve">he LR network is </w:t>
      </w:r>
      <w:ins w:id="446" w:author="Diane Pulvino" w:date="2022-04-05T18:18:00Z">
        <w:r w:rsidR="00E4144F">
          <w:t xml:space="preserve">then </w:t>
        </w:r>
      </w:ins>
      <w:r w:rsidRPr="003D424B">
        <w:t>trained in two stages, a multi-scale distillation stage and a multi-resolution clustering stage.</w:t>
      </w:r>
    </w:p>
    <w:p w14:paraId="5F11899C" w14:textId="77777777" w:rsidR="005E1400" w:rsidRDefault="003D424B">
      <w:pPr>
        <w:pStyle w:val="Heading2"/>
      </w:pPr>
      <w:bookmarkStart w:id="447" w:name="multi-scale-distillation-stage"/>
      <w:bookmarkEnd w:id="447"/>
      <w:r>
        <w:t>Multi-Scale Distillation Stage</w:t>
      </w:r>
    </w:p>
    <w:p w14:paraId="3ED91E28" w14:textId="32894EBC" w:rsidR="00520DC8" w:rsidRDefault="00E4144F">
      <w:pPr>
        <w:pStyle w:val="BodyText"/>
      </w:pPr>
      <w:ins w:id="448" w:author="Diane Pulvino" w:date="2022-04-05T18:19:00Z">
        <w:r>
          <w:t>W</w:t>
        </w:r>
        <w:r w:rsidRPr="00520DC8">
          <w:t xml:space="preserve">e propose a multi-scale distillation stage </w:t>
        </w:r>
      </w:ins>
      <w:del w:id="449" w:author="Diane Pulvino" w:date="2022-04-05T18:19:00Z">
        <w:r w:rsidR="00520DC8" w:rsidRPr="00520DC8" w:rsidDel="00E4144F">
          <w:delText xml:space="preserve">To </w:delText>
        </w:r>
      </w:del>
      <w:ins w:id="450" w:author="Diane Pulvino" w:date="2022-04-05T18:19:00Z">
        <w:r>
          <w:t>t</w:t>
        </w:r>
        <w:r w:rsidRPr="00520DC8">
          <w:t xml:space="preserve">o </w:t>
        </w:r>
      </w:ins>
      <w:r w:rsidR="00520DC8" w:rsidRPr="00520DC8">
        <w:t>fully utilize the multi-scale su</w:t>
      </w:r>
      <w:r w:rsidR="00520DC8">
        <w:t>pervision from the HR network</w:t>
      </w:r>
      <w:del w:id="451" w:author="Diane Pulvino" w:date="2022-04-05T18:19:00Z">
        <w:r w:rsidR="00520DC8" w:rsidDel="00E4144F">
          <w:delText xml:space="preserve">, </w:delText>
        </w:r>
        <w:r w:rsidR="00520DC8" w:rsidRPr="00520DC8" w:rsidDel="00E4144F">
          <w:delText>We propose a multi-scale distillation stage</w:delText>
        </w:r>
      </w:del>
      <w:r w:rsidR="00520DC8" w:rsidRPr="00520DC8">
        <w:t xml:space="preserve">. </w:t>
      </w:r>
      <w:ins w:id="452" w:author="Diane Pulvino" w:date="2022-04-05T18:19:00Z">
        <w:r>
          <w:t xml:space="preserve">Unlike existing methods, this stage aligns </w:t>
        </w:r>
      </w:ins>
      <w:del w:id="453" w:author="Diane Pulvino" w:date="2022-04-05T18:19:00Z">
        <w:r w:rsidR="00520DC8" w:rsidRPr="00520DC8" w:rsidDel="00E4144F">
          <w:delText xml:space="preserve">In this stage, different from existing methods, </w:delText>
        </w:r>
      </w:del>
      <w:r w:rsidR="00520DC8" w:rsidRPr="00520DC8">
        <w:t xml:space="preserve">the features at multiple scales </w:t>
      </w:r>
      <w:ins w:id="454" w:author="Diane Pulvino" w:date="2022-04-05T18:19:00Z">
        <w:r>
          <w:t xml:space="preserve">as well as </w:t>
        </w:r>
      </w:ins>
      <w:del w:id="455" w:author="Diane Pulvino" w:date="2022-04-05T18:19:00Z">
        <w:r w:rsidR="00520DC8" w:rsidRPr="00520DC8" w:rsidDel="00E4144F">
          <w:delText xml:space="preserve">besides </w:delText>
        </w:r>
      </w:del>
      <w:r w:rsidR="00520DC8" w:rsidRPr="00520DC8">
        <w:t>the representations of HR and LR images</w:t>
      </w:r>
      <w:del w:id="456" w:author="Diane Pulvino" w:date="2022-04-05T18:20:00Z">
        <w:r w:rsidR="00520DC8" w:rsidRPr="00520DC8" w:rsidDel="00E4144F">
          <w:delText xml:space="preserve"> are aligned</w:delText>
        </w:r>
      </w:del>
      <w:r w:rsidR="00520DC8" w:rsidRPr="00520DC8">
        <w:t xml:space="preserve">. </w:t>
      </w:r>
      <w:del w:id="457" w:author="Diane Pulvino" w:date="2022-04-05T18:20:00Z">
        <w:r w:rsidR="00520DC8" w:rsidRPr="00520DC8" w:rsidDel="00E4144F">
          <w:delText xml:space="preserve">We </w:delText>
        </w:r>
      </w:del>
      <w:ins w:id="458" w:author="Diane Pulvino" w:date="2022-04-05T18:20:00Z">
        <w:r>
          <w:t xml:space="preserve">This alignment is </w:t>
        </w:r>
      </w:ins>
      <w:r w:rsidR="00520DC8" w:rsidRPr="00520DC8">
        <w:t>implement</w:t>
      </w:r>
      <w:ins w:id="459" w:author="Diane Pulvino" w:date="2022-04-05T18:20:00Z">
        <w:r>
          <w:t>ed</w:t>
        </w:r>
      </w:ins>
      <w:r w:rsidR="00520DC8" w:rsidRPr="00520DC8">
        <w:t xml:space="preserve"> </w:t>
      </w:r>
      <w:del w:id="460" w:author="Diane Pulvino" w:date="2022-04-05T18:20:00Z">
        <w:r w:rsidR="00520DC8" w:rsidRPr="00520DC8" w:rsidDel="00E4144F">
          <w:delText xml:space="preserve">this </w:delText>
        </w:r>
      </w:del>
      <w:del w:id="461" w:author="Diane Pulvino" w:date="2022-04-06T06:56:00Z">
        <w:r w:rsidR="00520DC8" w:rsidRPr="00520DC8" w:rsidDel="00915D69">
          <w:delText xml:space="preserve">alignment </w:delText>
        </w:r>
      </w:del>
      <w:r w:rsidR="00520DC8" w:rsidRPr="00520DC8">
        <w:t>through three types of distillations</w:t>
      </w:r>
      <w:del w:id="462" w:author="Diane Pulvino" w:date="2022-04-05T18:20:00Z">
        <w:r w:rsidR="00520DC8" w:rsidRPr="00520DC8" w:rsidDel="00E4144F">
          <w:delText>, i.e.,</w:delText>
        </w:r>
      </w:del>
      <w:ins w:id="463" w:author="Diane Pulvino" w:date="2022-04-05T18:20:00Z">
        <w:r>
          <w:t>:</w:t>
        </w:r>
      </w:ins>
      <w:r w:rsidR="00520DC8" w:rsidRPr="00520DC8">
        <w:t xml:space="preserve"> pixel-wise value error (PVE), affinity matrix distillation (AMD), and mutual information maximization (MIM). There are various distance metrics between the HR and LR representations</w:t>
      </w:r>
      <w:del w:id="464" w:author="Diane Pulvino" w:date="2022-04-05T18:20:00Z">
        <w:r w:rsidR="00520DC8" w:rsidRPr="00520DC8" w:rsidDel="00E4144F">
          <w:delText xml:space="preserve">, </w:delText>
        </w:r>
      </w:del>
      <w:ins w:id="465" w:author="Diane Pulvino" w:date="2022-04-05T18:20:00Z">
        <w:r>
          <w:t>;</w:t>
        </w:r>
        <w:r w:rsidRPr="00520DC8">
          <w:t xml:space="preserve"> </w:t>
        </w:r>
      </w:ins>
      <w:del w:id="466" w:author="Diane Pulvino" w:date="2022-04-05T18:20:00Z">
        <w:r w:rsidR="00520DC8" w:rsidRPr="00520DC8" w:rsidDel="00E4144F">
          <w:delText xml:space="preserve">and </w:delText>
        </w:r>
      </w:del>
      <w:r w:rsidR="00520DC8" w:rsidRPr="00520DC8">
        <w:t xml:space="preserve">we </w:t>
      </w:r>
      <w:del w:id="467" w:author="Diane Pulvino" w:date="2022-04-05T18:20:00Z">
        <w:r w:rsidR="00520DC8" w:rsidRPr="00520DC8" w:rsidDel="00E4144F">
          <w:delText xml:space="preserve">choose </w:delText>
        </w:r>
      </w:del>
      <w:ins w:id="468" w:author="Diane Pulvino" w:date="2022-04-05T18:20:00Z">
        <w:r>
          <w:t>use</w:t>
        </w:r>
        <w:r w:rsidRPr="00520DC8">
          <w:t xml:space="preserve"> </w:t>
        </w:r>
      </w:ins>
      <w:r w:rsidR="00520DC8" w:rsidRPr="00520DC8">
        <w:t xml:space="preserve">PVE </w:t>
      </w:r>
      <w:del w:id="469" w:author="Diane Pulvino" w:date="2022-04-05T18:20:00Z">
        <w:r w:rsidR="00520DC8" w:rsidRPr="00520DC8" w:rsidDel="00E4144F">
          <w:delText xml:space="preserve">which </w:delText>
        </w:r>
      </w:del>
      <w:ins w:id="470" w:author="Diane Pulvino" w:date="2022-04-05T18:20:00Z">
        <w:r>
          <w:t>to</w:t>
        </w:r>
        <w:r w:rsidRPr="00520DC8">
          <w:t xml:space="preserve"> </w:t>
        </w:r>
      </w:ins>
      <w:r w:rsidR="00520DC8" w:rsidRPr="00520DC8">
        <w:t>minimize</w:t>
      </w:r>
      <w:del w:id="471" w:author="Diane Pulvino" w:date="2022-04-05T18:20:00Z">
        <w:r w:rsidR="00520DC8" w:rsidRPr="00520DC8" w:rsidDel="00E4144F">
          <w:delText>s</w:delText>
        </w:r>
      </w:del>
      <w:r w:rsidR="00520DC8" w:rsidRPr="00520DC8">
        <w:t xml:space="preserve"> the pixel-wise distance between the final representations. </w:t>
      </w:r>
      <w:del w:id="472" w:author="Diane Pulvino" w:date="2022-04-05T18:20:00Z">
        <w:r w:rsidR="00520DC8" w:rsidRPr="00520DC8" w:rsidDel="00E4144F">
          <w:delText>Apart from that, o</w:delText>
        </w:r>
      </w:del>
      <w:ins w:id="473" w:author="Diane Pulvino" w:date="2022-04-05T18:20:00Z">
        <w:r>
          <w:t>O</w:t>
        </w:r>
      </w:ins>
      <w:r w:rsidR="00520DC8" w:rsidRPr="00520DC8">
        <w:t xml:space="preserve">ur method </w:t>
      </w:r>
      <w:ins w:id="474" w:author="Diane Pulvino" w:date="2022-04-05T18:21:00Z">
        <w:r>
          <w:t xml:space="preserve">also </w:t>
        </w:r>
      </w:ins>
      <w:r w:rsidR="00520DC8" w:rsidRPr="00520DC8">
        <w:t>applies PVE to the intermediate features</w:t>
      </w:r>
      <w:ins w:id="475" w:author="Diane Pulvino" w:date="2022-04-05T18:21:00Z">
        <w:r>
          <w:t>,</w:t>
        </w:r>
      </w:ins>
      <w:r w:rsidR="00520DC8" w:rsidRPr="00520DC8">
        <w:t xml:space="preserve"> </w:t>
      </w:r>
      <w:del w:id="476" w:author="Diane Pulvino" w:date="2022-04-05T18:21:00Z">
        <w:r w:rsidR="00520DC8" w:rsidRPr="00520DC8" w:rsidDel="00E4144F">
          <w:delText xml:space="preserve">as well </w:delText>
        </w:r>
      </w:del>
      <w:r w:rsidR="00520DC8" w:rsidRPr="00520DC8">
        <w:t xml:space="preserve">and further applies AMD to the paired HR and LR features of intermediate layers to align their structural patterns. </w:t>
      </w:r>
      <w:del w:id="477" w:author="Diane Pulvino" w:date="2022-04-05T18:21:00Z">
        <w:r w:rsidR="00520DC8" w:rsidRPr="00520DC8" w:rsidDel="00E4144F">
          <w:delText xml:space="preserve">Moreover, in addition to PVE, we introduce another alignment measurement called </w:delText>
        </w:r>
      </w:del>
      <w:r w:rsidR="00520DC8" w:rsidRPr="00520DC8">
        <w:t xml:space="preserve">Mutual </w:t>
      </w:r>
      <w:del w:id="478" w:author="Diane Pulvino" w:date="2022-04-05T18:21:00Z">
        <w:r w:rsidR="00520DC8" w:rsidRPr="00520DC8" w:rsidDel="00E4144F">
          <w:delText xml:space="preserve">Information </w:delText>
        </w:r>
      </w:del>
      <w:ins w:id="479" w:author="Diane Pulvino" w:date="2022-04-05T18:21:00Z">
        <w:r>
          <w:t>i</w:t>
        </w:r>
        <w:r w:rsidRPr="00520DC8">
          <w:t xml:space="preserve">nformation </w:t>
        </w:r>
        <w:r>
          <w:t xml:space="preserve">maximization </w:t>
        </w:r>
      </w:ins>
      <w:r w:rsidR="00520DC8" w:rsidRPr="00520DC8">
        <w:t>(MI</w:t>
      </w:r>
      <w:ins w:id="480" w:author="Diane Pulvino" w:date="2022-04-05T18:21:00Z">
        <w:r>
          <w:t>M</w:t>
        </w:r>
      </w:ins>
      <w:r w:rsidR="00520DC8" w:rsidRPr="00520DC8">
        <w:t>)</w:t>
      </w:r>
      <w:del w:id="481" w:author="Diane Pulvino" w:date="2022-04-05T18:21:00Z">
        <w:r w:rsidR="00520DC8" w:rsidRPr="00520DC8" w:rsidDel="00E4144F">
          <w:delText>, which</w:delText>
        </w:r>
      </w:del>
      <w:r w:rsidR="00520DC8" w:rsidRPr="00520DC8">
        <w:t xml:space="preserve"> increases the approximation of the representation distribution by reducing the distance between the joint and marginal distributions of the HR and LR representations. </w:t>
      </w:r>
      <w:del w:id="482" w:author="Diane Pulvino" w:date="2022-04-05T18:22:00Z">
        <w:r w:rsidR="00520DC8" w:rsidRPr="00520DC8" w:rsidDel="00E4144F">
          <w:delText>Finally, we provide t</w:delText>
        </w:r>
      </w:del>
      <w:ins w:id="483" w:author="Diane Pulvino" w:date="2022-04-05T18:22:00Z">
        <w:r>
          <w:t>T</w:t>
        </w:r>
      </w:ins>
      <w:r w:rsidR="00520DC8" w:rsidRPr="00520DC8">
        <w:t xml:space="preserve">he training sequence </w:t>
      </w:r>
      <w:ins w:id="484" w:author="Diane Pulvino" w:date="2022-04-05T18:22:00Z">
        <w:r>
          <w:t xml:space="preserve">is provided </w:t>
        </w:r>
      </w:ins>
      <w:r w:rsidR="00520DC8" w:rsidRPr="00520DC8">
        <w:t xml:space="preserve">under the curriculum learning strategy (CLS). During this stage, the LR network </w:t>
      </w:r>
      <w:del w:id="485" w:author="Diane Pulvino" w:date="2022-04-05T18:22:00Z">
        <w:r w:rsidR="00520DC8" w:rsidRPr="00520DC8" w:rsidDel="00E4144F">
          <w:delText>will be</w:delText>
        </w:r>
      </w:del>
      <w:ins w:id="486" w:author="Diane Pulvino" w:date="2022-04-05T18:22:00Z">
        <w:r>
          <w:t>is</w:t>
        </w:r>
      </w:ins>
      <w:r w:rsidR="00520DC8" w:rsidRPr="00520DC8">
        <w:t xml:space="preserve"> trained with the HR images and synthetic LR images from $\mathcal{D}_{s}$.</w:t>
      </w:r>
    </w:p>
    <w:p w14:paraId="2A66C15E" w14:textId="589E5DA2" w:rsidR="005E1400" w:rsidRDefault="003D424B">
      <w:pPr>
        <w:pStyle w:val="BodyText"/>
      </w:pPr>
      <w:r>
        <w:rPr>
          <w:b/>
        </w:rPr>
        <w:t>Pixel-Wise Value Error.</w:t>
      </w:r>
      <w:r>
        <w:t xml:space="preserve"> </w:t>
      </w:r>
      <w:r w:rsidR="00520DC8" w:rsidRPr="00520DC8">
        <w:t xml:space="preserve">To distill the local information in pixel-wise values from HR images to LR images, we minimize the </w:t>
      </w:r>
      <w:del w:id="487" w:author="Diane Pulvino" w:date="2022-04-05T18:22:00Z">
        <w:r w:rsidR="00520DC8" w:rsidRPr="00520DC8" w:rsidDel="00E4144F">
          <w:delText xml:space="preserve">euclidean </w:delText>
        </w:r>
      </w:del>
      <w:ins w:id="488" w:author="Diane Pulvino" w:date="2022-04-05T18:22:00Z">
        <w:r w:rsidR="00E4144F">
          <w:t>E</w:t>
        </w:r>
        <w:r w:rsidR="00E4144F" w:rsidRPr="00520DC8">
          <w:t xml:space="preserve">uclidean </w:t>
        </w:r>
      </w:ins>
      <w:r w:rsidR="00520DC8" w:rsidRPr="00520DC8">
        <w:t>distance $\mathcal{L}_{Pix}$ between paired multi-scale features $\big\{ f_h^i ,f_l^i  \big\}^B_{i=1}$ and representat</w:t>
      </w:r>
      <w:r w:rsidR="00520DC8">
        <w:t>ions $\left\{ r_h,r_l \right\}</w:t>
      </w:r>
      <w:ins w:id="489" w:author="Diane Pulvino" w:date="2022-04-05T18:22:00Z">
        <w:r w:rsidR="00CD7D8D">
          <w:t xml:space="preserve"> as follows:</w:t>
        </w:r>
      </w:ins>
      <w:del w:id="490" w:author="Diane Pulvino" w:date="2022-04-05T18:22:00Z">
        <w:r w:rsidR="00520DC8" w:rsidDel="00CD7D8D">
          <w:delText>.</w:delText>
        </w:r>
      </w:del>
    </w:p>
    <w:p w14:paraId="43150F03" w14:textId="77777777" w:rsidR="00520DC8" w:rsidRPr="00520DC8" w:rsidRDefault="00520DC8">
      <w:pPr>
        <w:pStyle w:val="BodyText"/>
      </w:pPr>
      <w:r>
        <w:rPr>
          <w:noProof/>
        </w:rPr>
        <w:drawing>
          <wp:inline distT="0" distB="0" distL="0" distR="0" wp14:anchorId="17F218D6" wp14:editId="3DAF7E91">
            <wp:extent cx="3084394" cy="42334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31924" cy="429871"/>
                    </a:xfrm>
                    <a:prstGeom prst="rect">
                      <a:avLst/>
                    </a:prstGeom>
                  </pic:spPr>
                </pic:pic>
              </a:graphicData>
            </a:graphic>
          </wp:inline>
        </w:drawing>
      </w:r>
    </w:p>
    <w:p w14:paraId="19EDB418" w14:textId="200FA457" w:rsidR="005E1400" w:rsidRDefault="003D424B">
      <w:pPr>
        <w:pStyle w:val="FirstParagraph"/>
      </w:pPr>
      <w:r>
        <w:rPr>
          <w:b/>
        </w:rPr>
        <w:t>Affinity Matrix Distillation.</w:t>
      </w:r>
      <w:r>
        <w:t xml:space="preserve"> </w:t>
      </w:r>
      <w:del w:id="491" w:author="Diane Pulvino" w:date="2022-04-05T18:23:00Z">
        <w:r w:rsidR="00520DC8" w:rsidRPr="00520DC8" w:rsidDel="00CD7D8D">
          <w:delText>A natural idea is that, a</w:delText>
        </w:r>
      </w:del>
      <w:ins w:id="492" w:author="Diane Pulvino" w:date="2022-04-05T18:23:00Z">
        <w:r w:rsidR="00CD7D8D">
          <w:t>A</w:t>
        </w:r>
      </w:ins>
      <w:r w:rsidR="00520DC8" w:rsidRPr="00520DC8">
        <w:t>s the resolution decreases</w:t>
      </w:r>
      <w:ins w:id="493" w:author="Diane Pulvino" w:date="2022-04-06T06:57:00Z">
        <w:r w:rsidR="00915D69">
          <w:t>,</w:t>
        </w:r>
      </w:ins>
      <w:del w:id="494" w:author="Diane Pulvino" w:date="2022-04-05T18:23:00Z">
        <w:r w:rsidR="00520DC8" w:rsidRPr="00520DC8" w:rsidDel="00CD7D8D">
          <w:delText>,</w:delText>
        </w:r>
      </w:del>
      <w:r w:rsidR="00520DC8" w:rsidRPr="00520DC8">
        <w:t xml:space="preserve"> </w:t>
      </w:r>
      <w:del w:id="495" w:author="Diane Pulvino" w:date="2022-04-05T18:23:00Z">
        <w:r w:rsidR="00520DC8" w:rsidRPr="00520DC8" w:rsidDel="00CD7D8D">
          <w:delText xml:space="preserve">though </w:delText>
        </w:r>
      </w:del>
      <w:r w:rsidR="00520DC8" w:rsidRPr="00520DC8">
        <w:t>the texture</w:t>
      </w:r>
      <w:del w:id="496" w:author="Diane Pulvino" w:date="2022-04-06T06:57:00Z">
        <w:r w:rsidR="00520DC8" w:rsidRPr="00520DC8" w:rsidDel="00915D69">
          <w:delText>s</w:delText>
        </w:r>
      </w:del>
      <w:r w:rsidR="00520DC8" w:rsidRPr="00520DC8">
        <w:t xml:space="preserve"> and components of the face (eyes, eyebrows, mouth</w:t>
      </w:r>
      <w:ins w:id="497" w:author="Diane Pulvino" w:date="2022-04-05T18:23:00Z">
        <w:r w:rsidR="00CD7D8D">
          <w:t>, etc.</w:t>
        </w:r>
      </w:ins>
      <w:r w:rsidR="00520DC8" w:rsidRPr="00520DC8">
        <w:t xml:space="preserve">) become </w:t>
      </w:r>
      <w:del w:id="498" w:author="Diane Pulvino" w:date="2022-04-05T18:23:00Z">
        <w:r w:rsidR="00520DC8" w:rsidRPr="00520DC8" w:rsidDel="00CD7D8D">
          <w:delText>more blurred</w:delText>
        </w:r>
      </w:del>
      <w:ins w:id="499" w:author="Diane Pulvino" w:date="2022-04-05T18:23:00Z">
        <w:r w:rsidR="00CD7D8D">
          <w:t>blurrier. However,</w:t>
        </w:r>
      </w:ins>
      <w:del w:id="500" w:author="Diane Pulvino" w:date="2022-04-05T18:23:00Z">
        <w:r w:rsidR="00520DC8" w:rsidRPr="00520DC8" w:rsidDel="00CD7D8D">
          <w:delText>,</w:delText>
        </w:r>
      </w:del>
      <w:r w:rsidR="00520DC8" w:rsidRPr="00520DC8">
        <w:t xml:space="preserve"> the shape and contour information remains unchanged and the structures of LR images are consistent with those of HR images. </w:t>
      </w:r>
      <w:ins w:id="501" w:author="Diane Pulvino" w:date="2022-04-05T18:24:00Z">
        <w:r w:rsidR="00CD7D8D">
          <w:t xml:space="preserve">We were </w:t>
        </w:r>
      </w:ins>
      <w:del w:id="502" w:author="Diane Pulvino" w:date="2022-04-05T18:24:00Z">
        <w:r w:rsidR="00520DC8" w:rsidRPr="00520DC8" w:rsidDel="00CD7D8D">
          <w:delText xml:space="preserve">Motivated </w:delText>
        </w:r>
      </w:del>
      <w:ins w:id="503" w:author="Diane Pulvino" w:date="2022-04-05T18:24:00Z">
        <w:r w:rsidR="00CD7D8D">
          <w:t>m</w:t>
        </w:r>
        <w:r w:rsidR="00CD7D8D" w:rsidRPr="00520DC8">
          <w:t xml:space="preserve">otivated </w:t>
        </w:r>
      </w:ins>
      <w:r w:rsidR="00520DC8" w:rsidRPr="00520DC8">
        <w:t>by \cite{wang2018non}</w:t>
      </w:r>
      <w:ins w:id="504" w:author="Diane Pulvino" w:date="2022-04-05T18:23:00Z">
        <w:r w:rsidR="00CD7D8D">
          <w:t>, who posit</w:t>
        </w:r>
      </w:ins>
      <w:r w:rsidR="00520DC8" w:rsidRPr="00520DC8">
        <w:t xml:space="preserve"> that non-local operations</w:t>
      </w:r>
      <w:del w:id="505" w:author="Diane Pulvino" w:date="2022-04-05T18:23:00Z">
        <w:r w:rsidR="00520DC8" w:rsidRPr="00520DC8" w:rsidDel="00CD7D8D">
          <w:delText>,</w:delText>
        </w:r>
      </w:del>
      <w:r w:rsidR="00520DC8" w:rsidRPr="00520DC8">
        <w:t xml:space="preserve"> like the affinity matrix</w:t>
      </w:r>
      <w:del w:id="506" w:author="Diane Pulvino" w:date="2022-04-05T18:23:00Z">
        <w:r w:rsidR="00520DC8" w:rsidRPr="00520DC8" w:rsidDel="00CD7D8D">
          <w:delText>,</w:delText>
        </w:r>
      </w:del>
      <w:r w:rsidR="00520DC8" w:rsidRPr="00520DC8">
        <w:t xml:space="preserve"> can enlarge the receptive field and calculate the relationship between pixels, thus </w:t>
      </w:r>
      <w:del w:id="507" w:author="Diane Pulvino" w:date="2022-04-05T18:24:00Z">
        <w:r w:rsidR="00520DC8" w:rsidRPr="00520DC8" w:rsidDel="00CD7D8D">
          <w:delText xml:space="preserve">it </w:delText>
        </w:r>
      </w:del>
      <w:r w:rsidR="00520DC8" w:rsidRPr="00520DC8">
        <w:t>reflect</w:t>
      </w:r>
      <w:ins w:id="508" w:author="Diane Pulvino" w:date="2022-04-05T18:24:00Z">
        <w:r w:rsidR="00CD7D8D">
          <w:t>ing</w:t>
        </w:r>
      </w:ins>
      <w:del w:id="509" w:author="Diane Pulvino" w:date="2022-04-05T18:24:00Z">
        <w:r w:rsidR="00520DC8" w:rsidRPr="00520DC8" w:rsidDel="00CD7D8D">
          <w:delText>s</w:delText>
        </w:r>
      </w:del>
      <w:r w:rsidR="00520DC8" w:rsidRPr="00520DC8">
        <w:t xml:space="preserve"> the global correlation of features pixel</w:t>
      </w:r>
      <w:ins w:id="510" w:author="Diane Pulvino" w:date="2022-04-06T06:58:00Z">
        <w:r w:rsidR="00915D69">
          <w:t xml:space="preserve"> </w:t>
        </w:r>
      </w:ins>
      <w:del w:id="511" w:author="Diane Pulvino" w:date="2022-04-06T06:58:00Z">
        <w:r w:rsidR="00520DC8" w:rsidRPr="00520DC8" w:rsidDel="00915D69">
          <w:delText>-</w:delText>
        </w:r>
      </w:del>
      <w:r w:rsidR="00520DC8" w:rsidRPr="00520DC8">
        <w:t>to</w:t>
      </w:r>
      <w:ins w:id="512" w:author="Diane Pulvino" w:date="2022-04-06T06:58:00Z">
        <w:r w:rsidR="00915D69">
          <w:t xml:space="preserve"> </w:t>
        </w:r>
      </w:ins>
      <w:del w:id="513" w:author="Diane Pulvino" w:date="2022-04-06T06:58:00Z">
        <w:r w:rsidR="00520DC8" w:rsidRPr="00520DC8" w:rsidDel="00915D69">
          <w:delText>-</w:delText>
        </w:r>
      </w:del>
      <w:r w:rsidR="00520DC8" w:rsidRPr="00520DC8">
        <w:t>pixel and the resolution-invariant structural pattern. Specifically, given a feature $f \in\mathbb{R}^{h\times w\times c}$, reshape operation $R(\cdot)$ pulls it into a two-dimensional vector $R(f) \in\mathbb{R}^{hw\times c}$. Then, the affinity matrix $A(f)$ is defined as:</w:t>
      </w:r>
    </w:p>
    <w:p w14:paraId="4F22B391" w14:textId="77777777" w:rsidR="005E1400" w:rsidRDefault="00520DC8">
      <w:pPr>
        <w:pStyle w:val="BodyText"/>
      </w:pPr>
      <w:r>
        <w:rPr>
          <w:noProof/>
        </w:rPr>
        <w:lastRenderedPageBreak/>
        <w:drawing>
          <wp:inline distT="0" distB="0" distL="0" distR="0" wp14:anchorId="10975CB1" wp14:editId="19CBA7E1">
            <wp:extent cx="3009331" cy="24290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0230" cy="263965"/>
                    </a:xfrm>
                    <a:prstGeom prst="rect">
                      <a:avLst/>
                    </a:prstGeom>
                  </pic:spPr>
                </pic:pic>
              </a:graphicData>
            </a:graphic>
          </wp:inline>
        </w:drawing>
      </w:r>
    </w:p>
    <w:p w14:paraId="014F9A05" w14:textId="3E7ECA56" w:rsidR="005E1400" w:rsidRDefault="00520DC8">
      <w:pPr>
        <w:pStyle w:val="BodyText"/>
      </w:pPr>
      <w:r w:rsidRPr="00520DC8">
        <w:t xml:space="preserve">where $\sigma(\cdot)$ is </w:t>
      </w:r>
      <w:ins w:id="514" w:author="Diane Pulvino" w:date="2022-04-05T18:24:00Z">
        <w:r w:rsidR="00CD7D8D">
          <w:t xml:space="preserve">a </w:t>
        </w:r>
      </w:ins>
      <w:r w:rsidRPr="00520DC8">
        <w:t>softmax function, $\otimes$ is the matrix multiplication</w:t>
      </w:r>
      <w:ins w:id="515" w:author="Diane Pulvino" w:date="2022-04-05T18:24:00Z">
        <w:r w:rsidR="00CD7D8D">
          <w:t>,</w:t>
        </w:r>
      </w:ins>
      <w:r w:rsidRPr="00520DC8">
        <w:t xml:space="preserve"> and $T$ is the matrix transpose operation. To align the structural pattern of the HR and LR features, we minimize the Manhattan distance $\mathcal{L}_{AMD}$ between their affinity matrices: </w:t>
      </w:r>
    </w:p>
    <w:p w14:paraId="65D46B36" w14:textId="77777777" w:rsidR="00520DC8" w:rsidRPr="00520DC8" w:rsidRDefault="00520DC8">
      <w:pPr>
        <w:pStyle w:val="BodyText"/>
      </w:pPr>
      <w:r>
        <w:rPr>
          <w:noProof/>
        </w:rPr>
        <w:drawing>
          <wp:inline distT="0" distB="0" distL="0" distR="0" wp14:anchorId="34F41158" wp14:editId="124A3610">
            <wp:extent cx="2975212" cy="48340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6960" cy="491809"/>
                    </a:xfrm>
                    <a:prstGeom prst="rect">
                      <a:avLst/>
                    </a:prstGeom>
                  </pic:spPr>
                </pic:pic>
              </a:graphicData>
            </a:graphic>
          </wp:inline>
        </w:drawing>
      </w:r>
    </w:p>
    <w:p w14:paraId="2121D5B4" w14:textId="17DCB206" w:rsidR="005E1400" w:rsidRDefault="003D424B" w:rsidP="00520DC8">
      <w:pPr>
        <w:pStyle w:val="FirstParagraph"/>
      </w:pPr>
      <w:r>
        <w:rPr>
          <w:b/>
        </w:rPr>
        <w:t>Mutual Information Maximization.</w:t>
      </w:r>
      <w:r>
        <w:t xml:space="preserve"> </w:t>
      </w:r>
      <w:r w:rsidR="00520DC8" w:rsidRPr="00520DC8">
        <w:t xml:space="preserve">Mutual </w:t>
      </w:r>
      <w:del w:id="516" w:author="Diane Pulvino" w:date="2022-04-05T18:30:00Z">
        <w:r w:rsidR="00520DC8" w:rsidRPr="00520DC8" w:rsidDel="00CD7D8D">
          <w:delText xml:space="preserve">Information </w:delText>
        </w:r>
      </w:del>
      <w:ins w:id="517" w:author="Diane Pulvino" w:date="2022-04-05T18:30:00Z">
        <w:r w:rsidR="00CD7D8D">
          <w:t>i</w:t>
        </w:r>
        <w:r w:rsidR="00CD7D8D" w:rsidRPr="00520DC8">
          <w:t xml:space="preserve">nformation </w:t>
        </w:r>
      </w:ins>
      <w:r w:rsidR="00520DC8" w:rsidRPr="00520DC8">
        <w:t xml:space="preserve">(MI) is an elementary measurement to quantify the dependence of two random variables. </w:t>
      </w:r>
      <w:del w:id="518" w:author="Diane Pulvino" w:date="2022-04-05T18:30:00Z">
        <w:r w:rsidR="00520DC8" w:rsidRPr="00520DC8" w:rsidDel="00CD7D8D">
          <w:delText xml:space="preserve">Formally, </w:delText>
        </w:r>
      </w:del>
      <w:r w:rsidR="00520DC8" w:rsidRPr="00520DC8">
        <w:t xml:space="preserve">The MI between random </w:t>
      </w:r>
      <w:del w:id="519" w:author="Diane Pulvino" w:date="2022-04-05T18:30:00Z">
        <w:r w:rsidR="00520DC8" w:rsidRPr="00520DC8" w:rsidDel="00CD7D8D">
          <w:delText xml:space="preserve"> </w:delText>
        </w:r>
      </w:del>
      <w:r w:rsidR="00520DC8" w:rsidRPr="00520DC8">
        <w:t>variables $\boldsymbol{X}$ and $\boldsymbol{Y}$ is defined as:</w:t>
      </w:r>
    </w:p>
    <w:p w14:paraId="2A102C97" w14:textId="77777777" w:rsidR="00520DC8" w:rsidRPr="00520DC8" w:rsidRDefault="00520DC8" w:rsidP="00520DC8">
      <w:pPr>
        <w:pStyle w:val="BodyText"/>
      </w:pPr>
      <w:r>
        <w:rPr>
          <w:noProof/>
        </w:rPr>
        <w:drawing>
          <wp:inline distT="0" distB="0" distL="0" distR="0" wp14:anchorId="4408B62A" wp14:editId="1D41457F">
            <wp:extent cx="3254991" cy="5186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7688" cy="523825"/>
                    </a:xfrm>
                    <a:prstGeom prst="rect">
                      <a:avLst/>
                    </a:prstGeom>
                  </pic:spPr>
                </pic:pic>
              </a:graphicData>
            </a:graphic>
          </wp:inline>
        </w:drawing>
      </w:r>
    </w:p>
    <w:p w14:paraId="498B5A4C" w14:textId="6F5E601A" w:rsidR="00520DC8" w:rsidRDefault="00520DC8">
      <w:pPr>
        <w:pStyle w:val="BodyText"/>
      </w:pPr>
      <w:r w:rsidRPr="00520DC8">
        <w:t>where $p(x,y)$ is the joint probability distribution</w:t>
      </w:r>
      <w:del w:id="520" w:author="Diane Pulvino" w:date="2022-04-05T18:30:00Z">
        <w:r w:rsidRPr="00520DC8" w:rsidDel="00CD7D8D">
          <w:delText>,</w:delText>
        </w:r>
      </w:del>
      <w:r w:rsidRPr="00520DC8">
        <w:t xml:space="preserve"> and $p(x)p(y)$ are their marginal distribution</w:t>
      </w:r>
      <w:ins w:id="521" w:author="Diane Pulvino" w:date="2022-04-05T18:30:00Z">
        <w:r w:rsidR="00CD7D8D">
          <w:t>s</w:t>
        </w:r>
      </w:ins>
      <w:r w:rsidRPr="00520DC8">
        <w:t>.</w:t>
      </w:r>
    </w:p>
    <w:p w14:paraId="0213ED5B" w14:textId="515FADE6" w:rsidR="005E1400" w:rsidRDefault="00520DC8">
      <w:pPr>
        <w:pStyle w:val="BodyText"/>
      </w:pPr>
      <w:r w:rsidRPr="00520DC8">
        <w:t xml:space="preserve">Maximizing mutual information between different views strengthens the dependence and reduces the discrepancy of multi-view variable distribution to learn view-robust representations. In this work, we maximize the cross-resolution MI to facilitate the semantic pattern consistency of the HR and LR representations. Since it is challenging to calculate MI directly, most works </w:t>
      </w:r>
      <w:del w:id="522" w:author="Diane Pulvino" w:date="2022-04-05T18:31:00Z">
        <w:r w:rsidRPr="00520DC8" w:rsidDel="00214D50">
          <w:delText xml:space="preserve">usually </w:delText>
        </w:r>
      </w:del>
      <w:r w:rsidRPr="00520DC8">
        <w:t xml:space="preserve">estimate the lower bound of mutual information. Inspired by DIM \cite{hjelm2018learning}, we use a Jensen-Shannon MI estimator, which </w:t>
      </w:r>
      <w:del w:id="523" w:author="Diane Pulvino" w:date="2022-04-05T18:32:00Z">
        <w:r w:rsidRPr="00520DC8" w:rsidDel="00214D50">
          <w:delText xml:space="preserve">keeps </w:delText>
        </w:r>
      </w:del>
      <w:ins w:id="524" w:author="Diane Pulvino" w:date="2022-04-05T18:32:00Z">
        <w:r w:rsidR="00214D50">
          <w:t xml:space="preserve">maintains </w:t>
        </w:r>
      </w:ins>
      <w:r w:rsidRPr="00520DC8">
        <w:t>a good balance between computational complexity and performance. Within a mini-batch, given HR representation $r_h$, its homogeneity positive match $r^+_l$</w:t>
      </w:r>
      <w:ins w:id="525" w:author="Diane Pulvino" w:date="2022-04-05T18:32:00Z">
        <w:r w:rsidR="00214D50">
          <w:t>,</w:t>
        </w:r>
      </w:ins>
      <w:r w:rsidRPr="00520DC8">
        <w:t xml:space="preserve"> and </w:t>
      </w:r>
      <w:ins w:id="526" w:author="Diane Pulvino" w:date="2022-04-05T18:32:00Z">
        <w:r w:rsidR="00214D50">
          <w:t xml:space="preserve">its </w:t>
        </w:r>
      </w:ins>
      <w:r w:rsidRPr="00520DC8">
        <w:t xml:space="preserve">heterogeneity negative match  $r^-_l$,  the positive pair $\big\{ r_h,r^+_l \big\}$ </w:t>
      </w:r>
      <w:commentRangeStart w:id="527"/>
      <w:r w:rsidRPr="00520DC8">
        <w:t xml:space="preserve">represents </w:t>
      </w:r>
      <w:ins w:id="528" w:author="Diane Pulvino" w:date="2022-04-05T18:32:00Z">
        <w:r w:rsidR="00214D50">
          <w:t xml:space="preserve">a </w:t>
        </w:r>
      </w:ins>
      <w:r w:rsidRPr="00520DC8">
        <w:t>sample</w:t>
      </w:r>
      <w:del w:id="529" w:author="Diane Pulvino" w:date="2022-04-05T18:32:00Z">
        <w:r w:rsidRPr="00520DC8" w:rsidDel="00214D50">
          <w:delText>d</w:delText>
        </w:r>
      </w:del>
      <w:r w:rsidRPr="00520DC8">
        <w:t xml:space="preserve"> from the joint distribution $p(r_h,r_l)$ and the negative pair $\big\{r_h,r^-_l\big\}$ represents </w:t>
      </w:r>
      <w:ins w:id="530" w:author="Diane Pulvino" w:date="2022-04-05T18:32:00Z">
        <w:r w:rsidR="00214D50">
          <w:t xml:space="preserve">a </w:t>
        </w:r>
      </w:ins>
      <w:r w:rsidRPr="00520DC8">
        <w:t>sample</w:t>
      </w:r>
      <w:del w:id="531" w:author="Diane Pulvino" w:date="2022-04-05T18:32:00Z">
        <w:r w:rsidRPr="00520DC8" w:rsidDel="00214D50">
          <w:delText>d</w:delText>
        </w:r>
      </w:del>
      <w:r w:rsidRPr="00520DC8">
        <w:t xml:space="preserve"> f</w:t>
      </w:r>
      <w:commentRangeEnd w:id="527"/>
      <w:r w:rsidR="00214D50">
        <w:rPr>
          <w:rStyle w:val="CommentReference"/>
        </w:rPr>
        <w:commentReference w:id="527"/>
      </w:r>
      <w:r w:rsidRPr="00520DC8">
        <w:t xml:space="preserve">rom the marginal distribution $p(r_h)(r_l)$. </w:t>
      </w:r>
      <w:ins w:id="532" w:author="Diane Pulvino" w:date="2022-04-05T18:33:00Z">
        <w:r w:rsidR="009E5D17">
          <w:t xml:space="preserve">MI estimation transfers semantic patterns </w:t>
        </w:r>
      </w:ins>
      <w:del w:id="533" w:author="Diane Pulvino" w:date="2022-04-05T18:33:00Z">
        <w:r w:rsidRPr="00520DC8" w:rsidDel="009E5D17">
          <w:delText xml:space="preserve">By </w:delText>
        </w:r>
      </w:del>
      <w:ins w:id="534" w:author="Diane Pulvino" w:date="2022-04-05T18:33:00Z">
        <w:r w:rsidR="009E5D17">
          <w:t>b</w:t>
        </w:r>
        <w:r w:rsidR="009E5D17" w:rsidRPr="00520DC8">
          <w:t xml:space="preserve">y </w:t>
        </w:r>
      </w:ins>
      <w:r w:rsidRPr="00520DC8">
        <w:t>considering the category relationship to represent the</w:t>
      </w:r>
      <w:del w:id="535" w:author="Diane Pulvino" w:date="2022-04-05T18:33:00Z">
        <w:r w:rsidRPr="00520DC8" w:rsidDel="009E5D17">
          <w:delText>se</w:delText>
        </w:r>
      </w:del>
      <w:r w:rsidRPr="00520DC8">
        <w:t xml:space="preserve"> two distributions</w:t>
      </w:r>
      <w:del w:id="536" w:author="Diane Pulvino" w:date="2022-04-05T18:33:00Z">
        <w:r w:rsidRPr="00520DC8" w:rsidDel="009E5D17">
          <w:delText>, MI estimation can transfer the semantic patterns</w:delText>
        </w:r>
      </w:del>
      <w:r w:rsidRPr="00520DC8">
        <w:t xml:space="preserve">. Maximizing the lower bound of mutual information is equivalent to minimizing </w:t>
      </w:r>
      <w:r>
        <w:t>the loss of $\mathcal{L}_{MIM}$:</w:t>
      </w:r>
    </w:p>
    <w:p w14:paraId="51856412" w14:textId="77777777" w:rsidR="00520DC8" w:rsidRDefault="00520DC8">
      <w:pPr>
        <w:pStyle w:val="BodyText"/>
      </w:pPr>
      <w:r>
        <w:rPr>
          <w:noProof/>
        </w:rPr>
        <w:drawing>
          <wp:inline distT="0" distB="0" distL="0" distR="0" wp14:anchorId="6C13E39D" wp14:editId="520FED01">
            <wp:extent cx="3425588" cy="57202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9700" cy="577723"/>
                    </a:xfrm>
                    <a:prstGeom prst="rect">
                      <a:avLst/>
                    </a:prstGeom>
                  </pic:spPr>
                </pic:pic>
              </a:graphicData>
            </a:graphic>
          </wp:inline>
        </w:drawing>
      </w:r>
    </w:p>
    <w:p w14:paraId="055CE03C" w14:textId="77777777" w:rsidR="00520DC8" w:rsidRDefault="00520DC8">
      <w:pPr>
        <w:pStyle w:val="BodyText"/>
      </w:pPr>
      <w:r w:rsidRPr="00520DC8">
        <w:t>where $\rho(z)=log(1+e^z)$ is the softplus function.</w:t>
      </w:r>
    </w:p>
    <w:p w14:paraId="5713122C" w14:textId="13206FA8" w:rsidR="005E1400" w:rsidRDefault="003D424B" w:rsidP="00520DC8">
      <w:pPr>
        <w:pStyle w:val="BodyText"/>
      </w:pPr>
      <w:r>
        <w:rPr>
          <w:b/>
        </w:rPr>
        <w:t>Loss Function of Stage One.</w:t>
      </w:r>
      <w:r>
        <w:t xml:space="preserve"> </w:t>
      </w:r>
      <w:r w:rsidR="00520DC8" w:rsidRPr="00520DC8">
        <w:t>For paired HR and LR images $\big</w:t>
      </w:r>
      <w:proofErr w:type="gramStart"/>
      <w:r w:rsidR="00520DC8" w:rsidRPr="00520DC8">
        <w:t>\{</w:t>
      </w:r>
      <w:proofErr w:type="gramEnd"/>
      <w:r w:rsidR="00520DC8" w:rsidRPr="00520DC8">
        <w:t xml:space="preserve"> I_h,I^i_{sl} \big\}$ , the final loss in</w:t>
      </w:r>
      <w:ins w:id="537" w:author="Diane Pulvino" w:date="2022-04-06T07:00:00Z">
        <w:r w:rsidR="00915D69">
          <w:t xml:space="preserve"> the</w:t>
        </w:r>
      </w:ins>
      <w:r w:rsidR="00520DC8" w:rsidRPr="00520DC8">
        <w:t xml:space="preserve"> multi-scale distillation stage is:</w:t>
      </w:r>
    </w:p>
    <w:p w14:paraId="11ACFA8E" w14:textId="77777777" w:rsidR="00520DC8" w:rsidRPr="00520DC8" w:rsidRDefault="00520DC8" w:rsidP="00520DC8">
      <w:pPr>
        <w:pStyle w:val="BodyText"/>
      </w:pPr>
      <w:r>
        <w:rPr>
          <w:noProof/>
        </w:rPr>
        <w:drawing>
          <wp:inline distT="0" distB="0" distL="0" distR="0" wp14:anchorId="480419A7" wp14:editId="6058F0C9">
            <wp:extent cx="3214048" cy="24019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24571" cy="248456"/>
                    </a:xfrm>
                    <a:prstGeom prst="rect">
                      <a:avLst/>
                    </a:prstGeom>
                  </pic:spPr>
                </pic:pic>
              </a:graphicData>
            </a:graphic>
          </wp:inline>
        </w:drawing>
      </w:r>
    </w:p>
    <w:p w14:paraId="3414C186" w14:textId="63726F57" w:rsidR="00520DC8" w:rsidRDefault="00520DC8">
      <w:pPr>
        <w:pStyle w:val="BodyText"/>
      </w:pPr>
      <w:r w:rsidRPr="00520DC8">
        <w:lastRenderedPageBreak/>
        <w:t>where $\varphi_{1}$, $\varphi_{2}$, and $\varphi_{1}$ are three hyper</w:t>
      </w:r>
      <w:del w:id="538" w:author="Diane Pulvino" w:date="2022-04-05T18:34:00Z">
        <w:r w:rsidRPr="00520DC8" w:rsidDel="00227F6A">
          <w:delText>-</w:delText>
        </w:r>
      </w:del>
      <w:r w:rsidRPr="00520DC8">
        <w:t>parameters for weighing different losses.</w:t>
      </w:r>
    </w:p>
    <w:p w14:paraId="1B510467" w14:textId="74C7EEBB" w:rsidR="00520DC8" w:rsidRDefault="003D424B">
      <w:pPr>
        <w:pStyle w:val="BodyText"/>
      </w:pPr>
      <w:r>
        <w:rPr>
          <w:b/>
        </w:rPr>
        <w:t>Curriculum Learning Strategy.</w:t>
      </w:r>
      <w:r>
        <w:t xml:space="preserve"> </w:t>
      </w:r>
      <w:ins w:id="539" w:author="Diane Pulvino" w:date="2022-04-05T18:36:00Z">
        <w:r w:rsidR="00227F6A">
          <w:t xml:space="preserve">Current methods randomly choose the resolution of the LR image </w:t>
        </w:r>
      </w:ins>
      <w:del w:id="540" w:author="Diane Pulvino" w:date="2022-04-05T18:36:00Z">
        <w:r w:rsidR="00520DC8" w:rsidRPr="00520DC8" w:rsidDel="00227F6A">
          <w:delText xml:space="preserve">When </w:delText>
        </w:r>
      </w:del>
      <w:ins w:id="541" w:author="Diane Pulvino" w:date="2022-04-05T18:36:00Z">
        <w:r w:rsidR="00227F6A">
          <w:t>w</w:t>
        </w:r>
        <w:r w:rsidR="00227F6A" w:rsidRPr="00520DC8">
          <w:t xml:space="preserve">hen </w:t>
        </w:r>
      </w:ins>
      <w:r w:rsidR="00520DC8" w:rsidRPr="00520DC8">
        <w:t xml:space="preserve">generating </w:t>
      </w:r>
      <w:del w:id="542" w:author="Diane Pulvino" w:date="2022-04-05T18:36:00Z">
        <w:r w:rsidR="00520DC8" w:rsidRPr="00520DC8" w:rsidDel="00227F6A">
          <w:delText xml:space="preserve">the </w:delText>
        </w:r>
      </w:del>
      <w:r w:rsidR="00520DC8" w:rsidRPr="00520DC8">
        <w:t>HR and LR image</w:t>
      </w:r>
      <w:del w:id="543" w:author="Diane Pulvino" w:date="2022-04-05T18:35:00Z">
        <w:r w:rsidR="00520DC8" w:rsidRPr="00520DC8" w:rsidDel="00227F6A">
          <w:delText>s</w:delText>
        </w:r>
      </w:del>
      <w:r w:rsidR="00520DC8" w:rsidRPr="00520DC8">
        <w:t xml:space="preserve"> pair</w:t>
      </w:r>
      <w:ins w:id="544" w:author="Diane Pulvino" w:date="2022-04-05T18:36:00Z">
        <w:r w:rsidR="00227F6A">
          <w:t>s</w:t>
        </w:r>
      </w:ins>
      <w:del w:id="545" w:author="Diane Pulvino" w:date="2022-04-05T18:36:00Z">
        <w:r w:rsidR="00520DC8" w:rsidRPr="00520DC8" w:rsidDel="00227F6A">
          <w:delText>, the resolution of the LR image is randomly chosen in existing methods</w:delText>
        </w:r>
      </w:del>
      <w:r w:rsidR="00520DC8" w:rsidRPr="00520DC8">
        <w:t xml:space="preserve">. However, face images with lower resolution have fewer details and thus have larger domain shifts from the HR images. </w:t>
      </w:r>
      <w:del w:id="546" w:author="Diane Pulvino" w:date="2022-04-05T18:36:00Z">
        <w:r w:rsidR="00520DC8" w:rsidRPr="00520DC8" w:rsidDel="00227F6A">
          <w:delText>The m</w:delText>
        </w:r>
      </w:del>
      <w:ins w:id="547" w:author="Diane Pulvino" w:date="2022-04-05T18:36:00Z">
        <w:r w:rsidR="00227F6A">
          <w:t>M</w:t>
        </w:r>
      </w:ins>
      <w:r w:rsidR="00520DC8" w:rsidRPr="00520DC8">
        <w:t xml:space="preserve">ore significant shifts in lower resolution images will interfere with the representation distribution learning of the higher resolution images. </w:t>
      </w:r>
      <w:ins w:id="548" w:author="Diane Pulvino" w:date="2022-04-05T18:37:00Z">
        <w:r w:rsidR="00227F6A">
          <w:t xml:space="preserve">The domain shifts vary when LR image resolution is randomly chosen, slowing down the convergence </w:t>
        </w:r>
      </w:ins>
      <w:ins w:id="549" w:author="Diane Pulvino" w:date="2022-04-06T06:30:00Z">
        <w:r w:rsidR="00915D69">
          <w:t>during</w:t>
        </w:r>
      </w:ins>
      <w:ins w:id="550" w:author="Diane Pulvino" w:date="2022-04-05T18:37:00Z">
        <w:r w:rsidR="00227F6A">
          <w:t xml:space="preserve"> training.</w:t>
        </w:r>
      </w:ins>
      <w:del w:id="551" w:author="Diane Pulvino" w:date="2022-04-05T18:37:00Z">
        <w:r w:rsidR="00520DC8" w:rsidRPr="00520DC8" w:rsidDel="00227F6A">
          <w:delText>When randomly choosing LR images, the domain shifts of the LR images vary all the time, which slows the convergence of training.</w:delText>
        </w:r>
      </w:del>
      <w:r w:rsidR="00520DC8" w:rsidRPr="00520DC8">
        <w:t xml:space="preserve"> Instead of choosing LR images with a random resolution, a simple-to-complex curriculum learning strategy (CLS) is designed to facilitate the training of HR and LR image matching. This strategy regards the resolution of samples as the difficulty score and decreases the resolution of LR images smoothly, </w:t>
      </w:r>
      <w:del w:id="552" w:author="Diane Pulvino" w:date="2022-04-05T18:38:00Z">
        <w:r w:rsidR="00520DC8" w:rsidRPr="00520DC8" w:rsidDel="00227F6A">
          <w:delText>which brings faster convergence than randomly choosing</w:delText>
        </w:r>
      </w:del>
      <w:ins w:id="553" w:author="Diane Pulvino" w:date="2022-04-05T18:38:00Z">
        <w:r w:rsidR="00227F6A">
          <w:t>so convergence occurs more quickly</w:t>
        </w:r>
      </w:ins>
      <w:r w:rsidR="00520DC8" w:rsidRPr="00520DC8">
        <w:t>.</w:t>
      </w:r>
    </w:p>
    <w:p w14:paraId="0E22AB47" w14:textId="5CC3E632" w:rsidR="00520DC8" w:rsidRDefault="00520DC8">
      <w:pPr>
        <w:pStyle w:val="Heading2"/>
        <w:rPr>
          <w:rFonts w:asciiTheme="minorHAnsi" w:eastAsiaTheme="minorEastAsia" w:hAnsiTheme="minorHAnsi" w:cstheme="minorBidi"/>
          <w:b w:val="0"/>
          <w:bCs w:val="0"/>
          <w:color w:val="auto"/>
          <w:sz w:val="24"/>
          <w:szCs w:val="24"/>
        </w:rPr>
      </w:pPr>
      <w:bookmarkStart w:id="554" w:name="multi-resolution-clustering-stage"/>
      <w:bookmarkEnd w:id="554"/>
      <w:r w:rsidRPr="00520DC8">
        <w:rPr>
          <w:rFonts w:asciiTheme="minorHAnsi" w:eastAsiaTheme="minorEastAsia" w:hAnsiTheme="minorHAnsi" w:cstheme="minorBidi"/>
          <w:b w:val="0"/>
          <w:bCs w:val="0"/>
          <w:color w:val="auto"/>
          <w:sz w:val="24"/>
          <w:szCs w:val="24"/>
        </w:rPr>
        <w:t xml:space="preserve">For the starting epochs, the </w:t>
      </w:r>
      <w:ins w:id="555" w:author="Diane Pulvino" w:date="2022-04-05T18:38:00Z">
        <w:r w:rsidR="00227F6A">
          <w:rPr>
            <w:rFonts w:asciiTheme="minorHAnsi" w:eastAsiaTheme="minorEastAsia" w:hAnsiTheme="minorHAnsi" w:cstheme="minorBidi"/>
            <w:b w:val="0"/>
            <w:bCs w:val="0"/>
            <w:color w:val="auto"/>
            <w:sz w:val="24"/>
            <w:szCs w:val="24"/>
          </w:rPr>
          <w:t xml:space="preserve">highest resolution </w:t>
        </w:r>
      </w:ins>
      <w:r w:rsidRPr="00520DC8">
        <w:rPr>
          <w:rFonts w:asciiTheme="minorHAnsi" w:eastAsiaTheme="minorEastAsia" w:hAnsiTheme="minorHAnsi" w:cstheme="minorBidi"/>
          <w:b w:val="0"/>
          <w:bCs w:val="0"/>
          <w:color w:val="auto"/>
          <w:sz w:val="24"/>
          <w:szCs w:val="24"/>
        </w:rPr>
        <w:t>LR images</w:t>
      </w:r>
      <w:ins w:id="556" w:author="Diane Pulvino" w:date="2022-04-05T18:38:00Z">
        <w:r w:rsidR="00227F6A">
          <w:rPr>
            <w:rFonts w:asciiTheme="minorHAnsi" w:eastAsiaTheme="minorEastAsia" w:hAnsiTheme="minorHAnsi" w:cstheme="minorBidi"/>
            <w:b w:val="0"/>
            <w:bCs w:val="0"/>
            <w:color w:val="auto"/>
            <w:sz w:val="24"/>
            <w:szCs w:val="24"/>
          </w:rPr>
          <w:t xml:space="preserve"> are</w:t>
        </w:r>
      </w:ins>
      <w:r w:rsidRPr="00520DC8">
        <w:rPr>
          <w:rFonts w:asciiTheme="minorHAnsi" w:eastAsiaTheme="minorEastAsia" w:hAnsiTheme="minorHAnsi" w:cstheme="minorBidi"/>
          <w:b w:val="0"/>
          <w:bCs w:val="0"/>
          <w:color w:val="auto"/>
          <w:sz w:val="24"/>
          <w:szCs w:val="24"/>
        </w:rPr>
        <w:t xml:space="preserve"> paired with HR ones</w:t>
      </w:r>
      <w:del w:id="557" w:author="Diane Pulvino" w:date="2022-04-05T18:38:00Z">
        <w:r w:rsidRPr="00520DC8" w:rsidDel="00227F6A">
          <w:rPr>
            <w:rFonts w:asciiTheme="minorHAnsi" w:eastAsiaTheme="minorEastAsia" w:hAnsiTheme="minorHAnsi" w:cstheme="minorBidi"/>
            <w:b w:val="0"/>
            <w:bCs w:val="0"/>
            <w:color w:val="auto"/>
            <w:sz w:val="24"/>
            <w:szCs w:val="24"/>
          </w:rPr>
          <w:delText xml:space="preserve"> are only those of the highest resolution</w:delText>
        </w:r>
      </w:del>
      <w:r w:rsidRPr="00520DC8">
        <w:rPr>
          <w:rFonts w:asciiTheme="minorHAnsi" w:eastAsiaTheme="minorEastAsia" w:hAnsiTheme="minorHAnsi" w:cstheme="minorBidi"/>
          <w:b w:val="0"/>
          <w:bCs w:val="0"/>
          <w:color w:val="auto"/>
          <w:sz w:val="24"/>
          <w:szCs w:val="24"/>
        </w:rPr>
        <w:t xml:space="preserve">. Step by step, </w:t>
      </w:r>
      <w:del w:id="558" w:author="Diane Pulvino" w:date="2022-04-05T18:38:00Z">
        <w:r w:rsidRPr="00520DC8" w:rsidDel="00227F6A">
          <w:rPr>
            <w:rFonts w:asciiTheme="minorHAnsi" w:eastAsiaTheme="minorEastAsia" w:hAnsiTheme="minorHAnsi" w:cstheme="minorBidi"/>
            <w:b w:val="0"/>
            <w:bCs w:val="0"/>
            <w:color w:val="auto"/>
            <w:sz w:val="24"/>
            <w:szCs w:val="24"/>
          </w:rPr>
          <w:delText xml:space="preserve">the </w:delText>
        </w:r>
      </w:del>
      <w:r w:rsidRPr="00520DC8">
        <w:rPr>
          <w:rFonts w:asciiTheme="minorHAnsi" w:eastAsiaTheme="minorEastAsia" w:hAnsiTheme="minorHAnsi" w:cstheme="minorBidi"/>
          <w:b w:val="0"/>
          <w:bCs w:val="0"/>
          <w:color w:val="auto"/>
          <w:sz w:val="24"/>
          <w:szCs w:val="24"/>
        </w:rPr>
        <w:t xml:space="preserve">LR images with lower resolutions are added to the choices. Specifically, in the $i$-th step, our networks are trained with HR images $I_h$ and </w:t>
      </w:r>
      <w:del w:id="559" w:author="Diane Pulvino" w:date="2022-04-06T07:02:00Z">
        <w:r w:rsidRPr="00520DC8" w:rsidDel="00915D69">
          <w:rPr>
            <w:rFonts w:asciiTheme="minorHAnsi" w:eastAsiaTheme="minorEastAsia" w:hAnsiTheme="minorHAnsi" w:cstheme="minorBidi"/>
            <w:b w:val="0"/>
            <w:bCs w:val="0"/>
            <w:color w:val="auto"/>
            <w:sz w:val="24"/>
            <w:szCs w:val="24"/>
          </w:rPr>
          <w:delText xml:space="preserve">the </w:delText>
        </w:r>
      </w:del>
      <w:r w:rsidRPr="00520DC8">
        <w:rPr>
          <w:rFonts w:asciiTheme="minorHAnsi" w:eastAsiaTheme="minorEastAsia" w:hAnsiTheme="minorHAnsi" w:cstheme="minorBidi"/>
          <w:b w:val="0"/>
          <w:bCs w:val="0"/>
          <w:color w:val="auto"/>
          <w:sz w:val="24"/>
          <w:szCs w:val="24"/>
        </w:rPr>
        <w:t>LR images in $\big\{I^{1}_{sl}, ..., I^{i}_{sl}\big\}$ for $e^i$ epochs, where $\big\{I^{i}_{sl} \big\}$ is the LR image</w:t>
      </w:r>
      <w:del w:id="560" w:author="Diane Pulvino" w:date="2022-04-05T18:39:00Z">
        <w:r w:rsidRPr="00520DC8" w:rsidDel="00227F6A">
          <w:rPr>
            <w:rFonts w:asciiTheme="minorHAnsi" w:eastAsiaTheme="minorEastAsia" w:hAnsiTheme="minorHAnsi" w:cstheme="minorBidi"/>
            <w:b w:val="0"/>
            <w:bCs w:val="0"/>
            <w:color w:val="auto"/>
            <w:sz w:val="24"/>
            <w:szCs w:val="24"/>
          </w:rPr>
          <w:delText>s</w:delText>
        </w:r>
      </w:del>
      <w:r w:rsidRPr="00520DC8">
        <w:rPr>
          <w:rFonts w:asciiTheme="minorHAnsi" w:eastAsiaTheme="minorEastAsia" w:hAnsiTheme="minorHAnsi" w:cstheme="minorBidi"/>
          <w:b w:val="0"/>
          <w:bCs w:val="0"/>
          <w:color w:val="auto"/>
          <w:sz w:val="24"/>
          <w:szCs w:val="24"/>
        </w:rPr>
        <w:t xml:space="preserve"> with $i$-th low  resolution. Therefore, the loss function in stage one becomes $\sum_{j=1}^i \mathcal{L}_{Stage1}(I_h,I^j_{sl})$. </w:t>
      </w:r>
      <w:del w:id="561" w:author="Diane Pulvino" w:date="2022-04-05T18:39:00Z">
        <w:r w:rsidRPr="00520DC8" w:rsidDel="00227F6A">
          <w:rPr>
            <w:rFonts w:asciiTheme="minorHAnsi" w:eastAsiaTheme="minorEastAsia" w:hAnsiTheme="minorHAnsi" w:cstheme="minorBidi"/>
            <w:b w:val="0"/>
            <w:bCs w:val="0"/>
            <w:color w:val="auto"/>
            <w:sz w:val="24"/>
            <w:szCs w:val="24"/>
          </w:rPr>
          <w:delText xml:space="preserve">Benefit from this simple-to-complex resolution adaptation strategy, the </w:delText>
        </w:r>
      </w:del>
      <w:ins w:id="562" w:author="Diane Pulvino" w:date="2022-04-05T18:39:00Z">
        <w:r w:rsidR="00227F6A">
          <w:rPr>
            <w:rFonts w:asciiTheme="minorHAnsi" w:eastAsiaTheme="minorEastAsia" w:hAnsiTheme="minorHAnsi" w:cstheme="minorBidi"/>
            <w:b w:val="0"/>
            <w:bCs w:val="0"/>
            <w:color w:val="auto"/>
            <w:sz w:val="24"/>
            <w:szCs w:val="24"/>
          </w:rPr>
          <w:t>T</w:t>
        </w:r>
        <w:r w:rsidR="00227F6A" w:rsidRPr="00520DC8">
          <w:rPr>
            <w:rFonts w:asciiTheme="minorHAnsi" w:eastAsiaTheme="minorEastAsia" w:hAnsiTheme="minorHAnsi" w:cstheme="minorBidi"/>
            <w:b w:val="0"/>
            <w:bCs w:val="0"/>
            <w:color w:val="auto"/>
            <w:sz w:val="24"/>
            <w:szCs w:val="24"/>
          </w:rPr>
          <w:t xml:space="preserve">he </w:t>
        </w:r>
      </w:ins>
      <w:r w:rsidRPr="00520DC8">
        <w:rPr>
          <w:rFonts w:asciiTheme="minorHAnsi" w:eastAsiaTheme="minorEastAsia" w:hAnsiTheme="minorHAnsi" w:cstheme="minorBidi"/>
          <w:b w:val="0"/>
          <w:bCs w:val="0"/>
          <w:color w:val="auto"/>
          <w:sz w:val="24"/>
          <w:szCs w:val="24"/>
        </w:rPr>
        <w:t>higher LR</w:t>
      </w:r>
      <w:del w:id="563" w:author="Diane Pulvino" w:date="2022-04-05T18:39:00Z">
        <w:r w:rsidRPr="00520DC8" w:rsidDel="00227F6A">
          <w:rPr>
            <w:rFonts w:asciiTheme="minorHAnsi" w:eastAsiaTheme="minorEastAsia" w:hAnsiTheme="minorHAnsi" w:cstheme="minorBidi"/>
            <w:b w:val="0"/>
            <w:bCs w:val="0"/>
            <w:color w:val="auto"/>
            <w:sz w:val="24"/>
            <w:szCs w:val="24"/>
          </w:rPr>
          <w:delText xml:space="preserve"> resolution</w:delText>
        </w:r>
      </w:del>
      <w:r w:rsidRPr="00520DC8">
        <w:rPr>
          <w:rFonts w:asciiTheme="minorHAnsi" w:eastAsiaTheme="minorEastAsia" w:hAnsiTheme="minorHAnsi" w:cstheme="minorBidi"/>
          <w:b w:val="0"/>
          <w:bCs w:val="0"/>
          <w:color w:val="auto"/>
          <w:sz w:val="24"/>
          <w:szCs w:val="24"/>
        </w:rPr>
        <w:t xml:space="preserve"> samples help reduce large domain shifts by </w:t>
      </w:r>
      <w:ins w:id="564" w:author="Diane Pulvino" w:date="2022-04-05T18:39:00Z">
        <w:r w:rsidR="00227F6A">
          <w:rPr>
            <w:rFonts w:asciiTheme="minorHAnsi" w:eastAsiaTheme="minorEastAsia" w:hAnsiTheme="minorHAnsi" w:cstheme="minorBidi"/>
            <w:b w:val="0"/>
            <w:bCs w:val="0"/>
            <w:color w:val="auto"/>
            <w:sz w:val="24"/>
            <w:szCs w:val="24"/>
          </w:rPr>
          <w:t xml:space="preserve">gradually </w:t>
        </w:r>
      </w:ins>
      <w:r w:rsidRPr="00520DC8">
        <w:rPr>
          <w:rFonts w:asciiTheme="minorHAnsi" w:eastAsiaTheme="minorEastAsia" w:hAnsiTheme="minorHAnsi" w:cstheme="minorBidi"/>
          <w:b w:val="0"/>
          <w:bCs w:val="0"/>
          <w:color w:val="auto"/>
          <w:sz w:val="24"/>
          <w:szCs w:val="24"/>
        </w:rPr>
        <w:t>making the lowest resolution representations close to HR representations</w:t>
      </w:r>
      <w:del w:id="565" w:author="Diane Pulvino" w:date="2022-04-05T18:40:00Z">
        <w:r w:rsidRPr="00520DC8" w:rsidDel="00227F6A">
          <w:rPr>
            <w:rFonts w:asciiTheme="minorHAnsi" w:eastAsiaTheme="minorEastAsia" w:hAnsiTheme="minorHAnsi" w:cstheme="minorBidi"/>
            <w:b w:val="0"/>
            <w:bCs w:val="0"/>
            <w:color w:val="auto"/>
            <w:sz w:val="24"/>
            <w:szCs w:val="24"/>
          </w:rPr>
          <w:delText xml:space="preserve"> step by step</w:delText>
        </w:r>
      </w:del>
      <w:r w:rsidRPr="00520DC8">
        <w:rPr>
          <w:rFonts w:asciiTheme="minorHAnsi" w:eastAsiaTheme="minorEastAsia" w:hAnsiTheme="minorHAnsi" w:cstheme="minorBidi"/>
          <w:b w:val="0"/>
          <w:bCs w:val="0"/>
          <w:color w:val="auto"/>
          <w:sz w:val="24"/>
          <w:szCs w:val="24"/>
        </w:rPr>
        <w:t>.</w:t>
      </w:r>
    </w:p>
    <w:p w14:paraId="63117DAF" w14:textId="77777777" w:rsidR="005E1400" w:rsidRDefault="003D424B">
      <w:pPr>
        <w:pStyle w:val="Heading2"/>
      </w:pPr>
      <w:r>
        <w:t>Multi-Resolution Clustering Stage</w:t>
      </w:r>
    </w:p>
    <w:p w14:paraId="310F99F0" w14:textId="6A60164E" w:rsidR="00520DC8" w:rsidDel="00915D69" w:rsidRDefault="00520DC8">
      <w:pPr>
        <w:pStyle w:val="BodyText"/>
        <w:rPr>
          <w:del w:id="566" w:author="Diane Pulvino" w:date="2022-04-06T07:02:00Z"/>
        </w:rPr>
      </w:pPr>
      <w:r w:rsidRPr="00520DC8">
        <w:t xml:space="preserve">After stage one, </w:t>
      </w:r>
      <w:del w:id="567" w:author="Diane Pulvino" w:date="2022-04-05T18:40:00Z">
        <w:r w:rsidRPr="00520DC8" w:rsidDel="00421E10">
          <w:delText xml:space="preserve">with the HR representations as the centers, </w:delText>
        </w:r>
      </w:del>
      <w:r w:rsidRPr="00520DC8">
        <w:t>the representations of multiple LR images from the same sample are clustered around</w:t>
      </w:r>
      <w:ins w:id="568" w:author="Diane Pulvino" w:date="2022-04-05T18:40:00Z">
        <w:r w:rsidR="00421E10">
          <w:t xml:space="preserve"> the HR representations</w:t>
        </w:r>
      </w:ins>
      <w:r w:rsidRPr="00520DC8">
        <w:t xml:space="preserve">. However, the domain discrepancy among different LR representations </w:t>
      </w:r>
      <w:del w:id="569" w:author="Diane Pulvino" w:date="2022-04-05T18:40:00Z">
        <w:r w:rsidRPr="00520DC8" w:rsidDel="00421E10">
          <w:delText xml:space="preserve">still </w:delText>
        </w:r>
      </w:del>
      <w:r w:rsidRPr="00520DC8">
        <w:t xml:space="preserve">remains. To tackle this obstacle, we propose a multi-resolution representation clustering stage. During this stage, the LR network is </w:t>
      </w:r>
      <w:ins w:id="570" w:author="Diane Pulvino" w:date="2022-04-05T18:41:00Z">
        <w:r w:rsidR="00421E10">
          <w:t xml:space="preserve">first </w:t>
        </w:r>
      </w:ins>
      <w:r w:rsidRPr="00520DC8">
        <w:t>trained with synthetic LR images from data</w:t>
      </w:r>
      <w:ins w:id="571" w:author="Diane Pulvino" w:date="2022-04-05T18:40:00Z">
        <w:r w:rsidR="00421E10">
          <w:t xml:space="preserve"> </w:t>
        </w:r>
      </w:ins>
      <w:r w:rsidRPr="00520DC8">
        <w:t>set $\</w:t>
      </w:r>
      <w:proofErr w:type="gramStart"/>
      <w:r w:rsidRPr="00520DC8">
        <w:t>mathcal{</w:t>
      </w:r>
      <w:proofErr w:type="gramEnd"/>
      <w:r w:rsidRPr="00520DC8">
        <w:t>D}_{s}$</w:t>
      </w:r>
      <w:ins w:id="572" w:author="Diane Pulvino" w:date="2022-04-05T18:41:00Z">
        <w:r w:rsidR="00421E10">
          <w:t>,</w:t>
        </w:r>
      </w:ins>
      <w:del w:id="573" w:author="Diane Pulvino" w:date="2022-04-05T18:41:00Z">
        <w:r w:rsidRPr="00520DC8" w:rsidDel="00421E10">
          <w:delText xml:space="preserve"> first</w:delText>
        </w:r>
      </w:del>
      <w:r w:rsidRPr="00520DC8">
        <w:t xml:space="preserve"> and then fine-tuned on realistic LR data</w:t>
      </w:r>
      <w:ins w:id="574" w:author="Diane Pulvino" w:date="2022-04-05T18:41:00Z">
        <w:r w:rsidR="00421E10">
          <w:t xml:space="preserve"> </w:t>
        </w:r>
      </w:ins>
      <w:r w:rsidRPr="00520DC8">
        <w:t>set $\mathcal{D}_{r}$.</w:t>
      </w:r>
    </w:p>
    <w:p w14:paraId="3E914D3A" w14:textId="77777777" w:rsidR="00520DC8" w:rsidRDefault="00520DC8">
      <w:pPr>
        <w:pStyle w:val="BodyText"/>
      </w:pPr>
    </w:p>
    <w:p w14:paraId="674C7705" w14:textId="0CDCF655" w:rsidR="00520DC8" w:rsidRDefault="002132E1">
      <w:pPr>
        <w:pStyle w:val="BodyText"/>
      </w:pPr>
      <w:commentRangeStart w:id="575"/>
      <w:ins w:id="576" w:author="Diane Pulvino" w:date="2022-04-05T19:04:00Z">
        <w:r>
          <w:rPr>
            <w:b/>
          </w:rPr>
          <w:t xml:space="preserve">Training with </w:t>
        </w:r>
      </w:ins>
      <w:del w:id="577" w:author="Diane Pulvino" w:date="2022-04-05T18:41:00Z">
        <w:r w:rsidR="003D424B" w:rsidDel="00421E10">
          <w:rPr>
            <w:b/>
          </w:rPr>
          <w:delText xml:space="preserve">Train on </w:delText>
        </w:r>
      </w:del>
      <w:r w:rsidR="003D424B">
        <w:rPr>
          <w:b/>
        </w:rPr>
        <w:t>Synthetic Low-Resolution Image</w:t>
      </w:r>
      <w:ins w:id="578" w:author="Diane Pulvino" w:date="2022-04-05T19:04:00Z">
        <w:r>
          <w:rPr>
            <w:b/>
          </w:rPr>
          <w:t>s</w:t>
        </w:r>
      </w:ins>
      <w:commentRangeEnd w:id="575"/>
      <w:ins w:id="579" w:author="Diane Pulvino" w:date="2022-04-05T19:28:00Z">
        <w:r w:rsidR="001E6905">
          <w:rPr>
            <w:rStyle w:val="CommentReference"/>
          </w:rPr>
          <w:commentReference w:id="575"/>
        </w:r>
      </w:ins>
      <w:del w:id="580" w:author="Diane Pulvino" w:date="2022-04-05T19:04:00Z">
        <w:r w:rsidR="003D424B" w:rsidDel="002132E1">
          <w:rPr>
            <w:b/>
          </w:rPr>
          <w:delText>s</w:delText>
        </w:r>
      </w:del>
      <w:r w:rsidR="003D424B">
        <w:rPr>
          <w:b/>
        </w:rPr>
        <w:t>.</w:t>
      </w:r>
      <w:r w:rsidR="003D424B">
        <w:t xml:space="preserve"> </w:t>
      </w:r>
      <w:r w:rsidR="00520DC8" w:rsidRPr="00520DC8">
        <w:t>Recently, contrastive learning has achieved excellent performance in many self-supervised and unsupervised works</w:t>
      </w:r>
      <w:ins w:id="581" w:author="Diane Pulvino" w:date="2022-04-05T19:05:00Z">
        <w:r>
          <w:t xml:space="preserve"> by</w:t>
        </w:r>
      </w:ins>
      <w:del w:id="582" w:author="Diane Pulvino" w:date="2022-04-05T19:05:00Z">
        <w:r w:rsidR="00520DC8" w:rsidRPr="00520DC8" w:rsidDel="002132E1">
          <w:delText>,</w:delText>
        </w:r>
      </w:del>
      <w:r w:rsidR="00520DC8" w:rsidRPr="00520DC8">
        <w:t xml:space="preserve"> </w:t>
      </w:r>
      <w:del w:id="583" w:author="Diane Pulvino" w:date="2022-04-05T19:05:00Z">
        <w:r w:rsidR="00520DC8" w:rsidRPr="00520DC8" w:rsidDel="002132E1">
          <w:delText xml:space="preserve">through </w:delText>
        </w:r>
      </w:del>
      <w:r w:rsidR="00520DC8" w:rsidRPr="00520DC8">
        <w:t xml:space="preserve">learning representations with high intra-class compactness and inter-class discrepancy. </w:t>
      </w:r>
      <w:del w:id="584" w:author="Diane Pulvino" w:date="2022-04-05T19:05:00Z">
        <w:r w:rsidR="00520DC8" w:rsidRPr="00520DC8" w:rsidDel="002132E1">
          <w:delText>Our stage one</w:delText>
        </w:r>
      </w:del>
      <w:ins w:id="585" w:author="Diane Pulvino" w:date="2022-04-05T19:05:00Z">
        <w:r>
          <w:t>The first stage of our method</w:t>
        </w:r>
      </w:ins>
      <w:r w:rsidR="00520DC8" w:rsidRPr="00520DC8">
        <w:t xml:space="preserve"> distills </w:t>
      </w:r>
      <w:del w:id="586" w:author="Diane Pulvino" w:date="2022-04-05T19:05:00Z">
        <w:r w:rsidR="00520DC8" w:rsidRPr="00520DC8" w:rsidDel="002132E1">
          <w:delText xml:space="preserve">the </w:delText>
        </w:r>
      </w:del>
      <w:r w:rsidR="00520DC8" w:rsidRPr="00520DC8">
        <w:t>facial information from HR to LR images while neglecting the category correlation</w:t>
      </w:r>
      <w:ins w:id="587" w:author="Diane Pulvino" w:date="2022-04-05T19:06:00Z">
        <w:r>
          <w:t>s</w:t>
        </w:r>
      </w:ins>
      <w:r w:rsidR="00520DC8" w:rsidRPr="00520DC8">
        <w:t xml:space="preserve"> among multiple LR images. In light of this, we propose a contrastive learning framework with</w:t>
      </w:r>
      <w:del w:id="588" w:author="Diane Pulvino" w:date="2022-04-05T19:06:00Z">
        <w:r w:rsidR="00520DC8" w:rsidRPr="00520DC8" w:rsidDel="002132E1">
          <w:delText xml:space="preserve"> a</w:delText>
        </w:r>
      </w:del>
      <w:r w:rsidR="00520DC8" w:rsidRPr="00520DC8">
        <w:t xml:space="preserve"> </w:t>
      </w:r>
      <w:del w:id="589" w:author="Diane Pulvino" w:date="2022-04-05T19:06:00Z">
        <w:r w:rsidR="00520DC8" w:rsidRPr="00520DC8" w:rsidDel="002132E1">
          <w:delText>Multi</w:delText>
        </w:r>
      </w:del>
      <w:ins w:id="590" w:author="Diane Pulvino" w:date="2022-04-05T19:06:00Z">
        <w:r>
          <w:t>m</w:t>
        </w:r>
        <w:r w:rsidRPr="00520DC8">
          <w:t>ulti</w:t>
        </w:r>
      </w:ins>
      <w:r w:rsidR="00520DC8" w:rsidRPr="00520DC8">
        <w:t>-</w:t>
      </w:r>
      <w:del w:id="591" w:author="Diane Pulvino" w:date="2022-04-05T19:06:00Z">
        <w:r w:rsidR="00520DC8" w:rsidRPr="00520DC8" w:rsidDel="002132E1">
          <w:delText xml:space="preserve">Resolution </w:delText>
        </w:r>
      </w:del>
      <w:ins w:id="592" w:author="Diane Pulvino" w:date="2022-04-05T19:06:00Z">
        <w:r>
          <w:t>r</w:t>
        </w:r>
        <w:r w:rsidRPr="00520DC8">
          <w:t xml:space="preserve">esolution </w:t>
        </w:r>
      </w:ins>
      <w:del w:id="593" w:author="Diane Pulvino" w:date="2022-04-05T19:06:00Z">
        <w:r w:rsidR="00520DC8" w:rsidRPr="00520DC8" w:rsidDel="002132E1">
          <w:delText xml:space="preserve">Contrastive </w:delText>
        </w:r>
      </w:del>
      <w:ins w:id="594" w:author="Diane Pulvino" w:date="2022-04-05T19:06:00Z">
        <w:r>
          <w:t>c</w:t>
        </w:r>
        <w:r w:rsidRPr="00520DC8">
          <w:t xml:space="preserve">ontrastive </w:t>
        </w:r>
      </w:ins>
      <w:r w:rsidR="00520DC8" w:rsidRPr="00520DC8">
        <w:t xml:space="preserve">(MRC) loss. </w:t>
      </w:r>
      <w:del w:id="595" w:author="Diane Pulvino" w:date="2022-04-05T19:06:00Z">
        <w:r w:rsidR="00520DC8" w:rsidRPr="00520DC8" w:rsidDel="002132E1">
          <w:delText xml:space="preserve">Different from </w:delText>
        </w:r>
      </w:del>
      <w:ins w:id="596" w:author="Diane Pulvino" w:date="2022-04-05T19:06:00Z">
        <w:r>
          <w:t xml:space="preserve">Unlike </w:t>
        </w:r>
      </w:ins>
      <w:r w:rsidR="00520DC8" w:rsidRPr="00520DC8">
        <w:t xml:space="preserve">the original contrastive loss, </w:t>
      </w:r>
      <w:del w:id="597" w:author="Diane Pulvino" w:date="2022-04-05T19:06:00Z">
        <w:r w:rsidR="00520DC8" w:rsidRPr="00520DC8" w:rsidDel="002132E1">
          <w:delText xml:space="preserve">our </w:delText>
        </w:r>
      </w:del>
      <w:r w:rsidR="00520DC8" w:rsidRPr="00520DC8">
        <w:t>MRC loss extends the regular two</w:t>
      </w:r>
      <w:ins w:id="598" w:author="Diane Pulvino" w:date="2022-04-05T19:06:00Z">
        <w:r>
          <w:t xml:space="preserve"> </w:t>
        </w:r>
      </w:ins>
      <w:del w:id="599" w:author="Diane Pulvino" w:date="2022-04-05T19:06:00Z">
        <w:r w:rsidR="00520DC8" w:rsidRPr="00520DC8" w:rsidDel="002132E1">
          <w:delText>-</w:delText>
        </w:r>
      </w:del>
      <w:r w:rsidR="00520DC8" w:rsidRPr="00520DC8">
        <w:t>view</w:t>
      </w:r>
      <w:ins w:id="600" w:author="Diane Pulvino" w:date="2022-04-05T19:06:00Z">
        <w:r>
          <w:t>s</w:t>
        </w:r>
      </w:ins>
      <w:r w:rsidR="00520DC8" w:rsidRPr="00520DC8">
        <w:t xml:space="preserve"> into mult</w:t>
      </w:r>
      <w:ins w:id="601" w:author="Diane Pulvino" w:date="2022-04-05T19:06:00Z">
        <w:r>
          <w:t>iple</w:t>
        </w:r>
      </w:ins>
      <w:del w:id="602" w:author="Diane Pulvino" w:date="2022-04-05T19:06:00Z">
        <w:r w:rsidR="00520DC8" w:rsidRPr="00520DC8" w:rsidDel="002132E1">
          <w:delText>i</w:delText>
        </w:r>
      </w:del>
      <w:ins w:id="603" w:author="Diane Pulvino" w:date="2022-04-05T19:07:00Z">
        <w:r>
          <w:t xml:space="preserve"> </w:t>
        </w:r>
      </w:ins>
      <w:del w:id="604" w:author="Diane Pulvino" w:date="2022-04-05T19:07:00Z">
        <w:r w:rsidR="00520DC8" w:rsidRPr="00520DC8" w:rsidDel="002132E1">
          <w:delText>-</w:delText>
        </w:r>
      </w:del>
      <w:r w:rsidR="00520DC8" w:rsidRPr="00520DC8">
        <w:t>view</w:t>
      </w:r>
      <w:ins w:id="605" w:author="Diane Pulvino" w:date="2022-04-05T19:07:00Z">
        <w:r>
          <w:t>s</w:t>
        </w:r>
      </w:ins>
      <w:r w:rsidR="00520DC8" w:rsidRPr="00520DC8">
        <w:t xml:space="preserve">. The intra-class compactness is maximized to cluster the representations of multiple LR samples from the same person and the same class. </w:t>
      </w:r>
      <w:del w:id="606" w:author="Diane Pulvino" w:date="2022-04-05T19:07:00Z">
        <w:r w:rsidR="00520DC8" w:rsidRPr="00520DC8" w:rsidDel="002132E1">
          <w:delText>Meanwhile, the i</w:delText>
        </w:r>
      </w:del>
      <w:ins w:id="607" w:author="Diane Pulvino" w:date="2022-04-05T19:07:00Z">
        <w:r>
          <w:t>I</w:t>
        </w:r>
      </w:ins>
      <w:r w:rsidR="00520DC8" w:rsidRPr="00520DC8">
        <w:t xml:space="preserve">nter-class discrepancy is maximized to push the representations of heterogeneous samples </w:t>
      </w:r>
      <w:del w:id="608" w:author="Diane Pulvino" w:date="2022-04-05T19:07:00Z">
        <w:r w:rsidR="00520DC8" w:rsidRPr="00520DC8" w:rsidDel="002132E1">
          <w:delText xml:space="preserve">further </w:delText>
        </w:r>
      </w:del>
      <w:ins w:id="609" w:author="Diane Pulvino" w:date="2022-04-05T19:07:00Z">
        <w:r w:rsidRPr="00520DC8">
          <w:t>f</w:t>
        </w:r>
        <w:r>
          <w:t>a</w:t>
        </w:r>
        <w:r w:rsidRPr="00520DC8">
          <w:t xml:space="preserve">rther </w:t>
        </w:r>
      </w:ins>
      <w:r w:rsidR="00520DC8" w:rsidRPr="00520DC8">
        <w:t>away from the decision boundary.</w:t>
      </w:r>
    </w:p>
    <w:p w14:paraId="7B7EE98F" w14:textId="77777777" w:rsidR="00520DC8" w:rsidRDefault="00520DC8">
      <w:pPr>
        <w:pStyle w:val="BodyText"/>
      </w:pPr>
    </w:p>
    <w:p w14:paraId="4ED2FE9F" w14:textId="3543D80C" w:rsidR="00520DC8" w:rsidRDefault="00520DC8">
      <w:pPr>
        <w:pStyle w:val="BodyText"/>
      </w:pPr>
      <w:r w:rsidRPr="00520DC8">
        <w:lastRenderedPageBreak/>
        <w:t xml:space="preserve">Specifically, </w:t>
      </w:r>
      <w:del w:id="610" w:author="Diane Pulvino" w:date="2022-04-05T19:10:00Z">
        <w:r w:rsidRPr="00520DC8" w:rsidDel="00AE7811">
          <w:delText xml:space="preserve">we replicate </w:delText>
        </w:r>
      </w:del>
      <w:r w:rsidRPr="00520DC8">
        <w:t xml:space="preserve">the LR network </w:t>
      </w:r>
      <w:ins w:id="611" w:author="Diane Pulvino" w:date="2022-04-05T19:10:00Z">
        <w:r w:rsidR="00AE7811">
          <w:t>is replicated as</w:t>
        </w:r>
      </w:ins>
      <w:del w:id="612" w:author="Diane Pulvino" w:date="2022-04-05T19:10:00Z">
        <w:r w:rsidRPr="00520DC8" w:rsidDel="00AE7811">
          <w:delText>as</w:delText>
        </w:r>
      </w:del>
      <w:r w:rsidRPr="00520DC8">
        <w:t xml:space="preserve"> the momentum network $F_m$. For the training set $\mathcal{D}_{s}$, a key memory bank $K$ for LR representations of four resolutions and a category memory bank $C$ for the corre</w:t>
      </w:r>
      <w:r>
        <w:t>sponding labels are maintained</w:t>
      </w:r>
      <w:ins w:id="613" w:author="Diane Pulvino" w:date="2022-04-05T19:10:00Z">
        <w:r w:rsidR="00AE7811">
          <w:t>,</w:t>
        </w:r>
      </w:ins>
    </w:p>
    <w:p w14:paraId="0F7EF45A" w14:textId="77777777" w:rsidR="005E1400" w:rsidRDefault="00520DC8">
      <w:pPr>
        <w:pStyle w:val="BodyText"/>
      </w:pPr>
      <w:r>
        <w:rPr>
          <w:noProof/>
        </w:rPr>
        <w:drawing>
          <wp:inline distT="0" distB="0" distL="0" distR="0" wp14:anchorId="4F1A360C" wp14:editId="3B983AD5">
            <wp:extent cx="2705961" cy="25248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6968" cy="257242"/>
                    </a:xfrm>
                    <a:prstGeom prst="rect">
                      <a:avLst/>
                    </a:prstGeom>
                  </pic:spPr>
                </pic:pic>
              </a:graphicData>
            </a:graphic>
          </wp:inline>
        </w:drawing>
      </w:r>
    </w:p>
    <w:p w14:paraId="1470EB54" w14:textId="5E682F89" w:rsidR="00520DC8" w:rsidRDefault="00520DC8" w:rsidP="00520DC8">
      <w:pPr>
        <w:pStyle w:val="BodyText"/>
      </w:pPr>
      <w:proofErr w:type="gramStart"/>
      <w:r>
        <w:t>where</w:t>
      </w:r>
      <w:proofErr w:type="gramEnd"/>
      <w:r>
        <w:t xml:space="preserve"> $L$ is the length of</w:t>
      </w:r>
      <w:ins w:id="614" w:author="Diane Pulvino" w:date="2022-04-06T07:06:00Z">
        <w:r w:rsidR="00915D69">
          <w:t xml:space="preserve"> the</w:t>
        </w:r>
      </w:ins>
      <w:r>
        <w:t xml:space="preserve"> memory bank. Both memory banks are dynamic queues, initialized with four LR representations and labels </w:t>
      </w:r>
      <w:del w:id="615" w:author="Diane Pulvino" w:date="2022-04-05T19:11:00Z">
        <w:r w:rsidDel="00AE7811">
          <w:delText xml:space="preserve">of the LR images </w:delText>
        </w:r>
      </w:del>
      <w:r>
        <w:t>sampled randomly from the data</w:t>
      </w:r>
      <w:ins w:id="616" w:author="Diane Pulvino" w:date="2022-04-05T19:11:00Z">
        <w:r w:rsidR="00AE7811">
          <w:t xml:space="preserve"> </w:t>
        </w:r>
      </w:ins>
      <w:r>
        <w:t>set $\mathcal{D}_{s}$.</w:t>
      </w:r>
    </w:p>
    <w:p w14:paraId="4B00A5B2" w14:textId="77777777" w:rsidR="00520DC8" w:rsidRDefault="00520DC8" w:rsidP="00520DC8">
      <w:pPr>
        <w:pStyle w:val="BodyText"/>
      </w:pPr>
    </w:p>
    <w:p w14:paraId="72E16FA2" w14:textId="74CA8E83" w:rsidR="005E1400" w:rsidRDefault="00520DC8" w:rsidP="00520DC8">
      <w:pPr>
        <w:pStyle w:val="BodyText"/>
      </w:pPr>
      <w:del w:id="617" w:author="Diane Pulvino" w:date="2022-04-05T19:11:00Z">
        <w:r w:rsidDel="00AE7811">
          <w:delText>For a</w:delText>
        </w:r>
      </w:del>
      <w:ins w:id="618" w:author="Diane Pulvino" w:date="2022-04-05T19:11:00Z">
        <w:r w:rsidR="00AE7811">
          <w:t>A</w:t>
        </w:r>
      </w:ins>
      <w:r>
        <w:t xml:space="preserve"> set of LR samples $\big\{ I^1_{sl}, I^2_{sl}, I^3_{sl}, I^4_{sl}, y \big\}$</w:t>
      </w:r>
      <w:ins w:id="619" w:author="Diane Pulvino" w:date="2022-04-05T19:11:00Z">
        <w:r w:rsidR="00AE7811">
          <w:t xml:space="preserve"> is</w:t>
        </w:r>
      </w:ins>
      <w:del w:id="620" w:author="Diane Pulvino" w:date="2022-04-05T19:11:00Z">
        <w:r w:rsidDel="00AE7811">
          <w:delText>,</w:delText>
        </w:r>
      </w:del>
      <w:r>
        <w:t xml:space="preserve"> </w:t>
      </w:r>
      <w:del w:id="621" w:author="Diane Pulvino" w:date="2022-04-05T19:11:00Z">
        <w:r w:rsidDel="00AE7811">
          <w:delText xml:space="preserve">we </w:delText>
        </w:r>
      </w:del>
      <w:r>
        <w:t xml:space="preserve">input </w:t>
      </w:r>
      <w:del w:id="622" w:author="Diane Pulvino" w:date="2022-04-05T19:11:00Z">
        <w:r w:rsidDel="00AE7811">
          <w:delText xml:space="preserve">them </w:delText>
        </w:r>
      </w:del>
      <w:r>
        <w:t xml:space="preserve">into the LR network and momentum network </w:t>
      </w:r>
      <w:del w:id="623" w:author="Diane Pulvino" w:date="2022-04-05T19:12:00Z">
        <w:r w:rsidDel="00AE7811">
          <w:delText xml:space="preserve">respectively </w:delText>
        </w:r>
      </w:del>
      <w:r>
        <w:t xml:space="preserve">to obtain the representations $\big\{ r^1_{l}, r^2_{l},r^3_{l}, r^4_{l} \big\}$ and $\big\{ r^1_{m},  r^2_{m}, r^3_{m}, r^4_{m} \big\}$. Assuming $r^i_{l}$ is an anchor, its positive pairs are the representations $\big\{ r^j_{m} | j \neq i  \big\}$ of the same sample at different resolutions and the representations $K^+=\big\{ k^j_n | c_n= y,j=1,2,3,4  \big\}$ of the same class at four resolutions from memory bank $K$. Its negative pairs are representations $K^-=\big\{ k^j_n | c_n\neq y,j=1,2,3,4  \big\}$ of the different </w:t>
      </w:r>
      <w:del w:id="624" w:author="Diane Pulvino" w:date="2022-04-05T19:12:00Z">
        <w:r w:rsidDel="00AE7811">
          <w:delText xml:space="preserve">classed </w:delText>
        </w:r>
      </w:del>
      <w:ins w:id="625" w:author="Diane Pulvino" w:date="2022-04-05T19:12:00Z">
        <w:r w:rsidR="00AE7811">
          <w:t xml:space="preserve">classes </w:t>
        </w:r>
      </w:ins>
      <w:r>
        <w:t>at four resolutions</w:t>
      </w:r>
      <w:ins w:id="626" w:author="Diane Pulvino" w:date="2022-04-05T19:12:00Z">
        <w:r w:rsidR="00AE7811">
          <w:t>,</w:t>
        </w:r>
      </w:ins>
      <w:r>
        <w:t xml:space="preserve"> also from memory bank $K$. The $\mathcal{L}_{MRC}$ loss is </w:t>
      </w:r>
      <w:del w:id="627" w:author="Diane Pulvino" w:date="2022-04-05T19:12:00Z">
        <w:r w:rsidDel="00AE7811">
          <w:delText xml:space="preserve">designed </w:delText>
        </w:r>
      </w:del>
      <w:ins w:id="628" w:author="Diane Pulvino" w:date="2022-04-05T19:12:00Z">
        <w:r w:rsidR="00AE7811">
          <w:t xml:space="preserve">defined </w:t>
        </w:r>
      </w:ins>
      <w:r>
        <w:t>as:</w:t>
      </w:r>
    </w:p>
    <w:p w14:paraId="4D848F1D" w14:textId="77777777" w:rsidR="00520DC8" w:rsidRDefault="00520DC8" w:rsidP="00520DC8">
      <w:pPr>
        <w:pStyle w:val="BodyText"/>
      </w:pPr>
      <w:r>
        <w:rPr>
          <w:noProof/>
        </w:rPr>
        <w:drawing>
          <wp:inline distT="0" distB="0" distL="0" distR="0" wp14:anchorId="5A15DA5D" wp14:editId="13670B96">
            <wp:extent cx="3166281" cy="134750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6549" cy="1351872"/>
                    </a:xfrm>
                    <a:prstGeom prst="rect">
                      <a:avLst/>
                    </a:prstGeom>
                  </pic:spPr>
                </pic:pic>
              </a:graphicData>
            </a:graphic>
          </wp:inline>
        </w:drawing>
      </w:r>
    </w:p>
    <w:p w14:paraId="71732FB6" w14:textId="77777777" w:rsidR="00520DC8" w:rsidRPr="00520DC8" w:rsidRDefault="00520DC8" w:rsidP="00520DC8">
      <w:pPr>
        <w:pStyle w:val="BodyText"/>
      </w:pPr>
      <w:r>
        <w:rPr>
          <w:noProof/>
        </w:rPr>
        <w:drawing>
          <wp:inline distT="0" distB="0" distL="0" distR="0" wp14:anchorId="73343F3F" wp14:editId="366B5836">
            <wp:extent cx="3098042" cy="49661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9579" cy="503277"/>
                    </a:xfrm>
                    <a:prstGeom prst="rect">
                      <a:avLst/>
                    </a:prstGeom>
                  </pic:spPr>
                </pic:pic>
              </a:graphicData>
            </a:graphic>
          </wp:inline>
        </w:drawing>
      </w:r>
    </w:p>
    <w:p w14:paraId="6AFA53B3" w14:textId="7E74D0EF" w:rsidR="00520DC8" w:rsidRDefault="00520DC8" w:rsidP="00520DC8">
      <w:pPr>
        <w:pStyle w:val="BodyText"/>
      </w:pPr>
      <w:r>
        <w:t xml:space="preserve">where $i$ and $j$ are the resolution superscripts of </w:t>
      </w:r>
      <w:ins w:id="629" w:author="Diane Pulvino" w:date="2022-04-05T19:12:00Z">
        <w:r w:rsidR="00AE7811">
          <w:t xml:space="preserve">the </w:t>
        </w:r>
      </w:ins>
      <w:r>
        <w:t>anchor and contrastive sample</w:t>
      </w:r>
      <w:ins w:id="630" w:author="Diane Pulvino" w:date="2022-04-05T19:12:00Z">
        <w:r w:rsidR="00AE7811">
          <w:t>s</w:t>
        </w:r>
      </w:ins>
      <w:r>
        <w:t xml:space="preserve">, respectively. $R_l$ denotes the LR representation set, which contains four LR representations. $\tau &gt;0$ is a temperature parameter. </w:t>
      </w:r>
    </w:p>
    <w:p w14:paraId="2069DA2A" w14:textId="61552E74" w:rsidR="00520DC8" w:rsidRDefault="00520DC8" w:rsidP="00520DC8">
      <w:pPr>
        <w:pStyle w:val="BodyText"/>
      </w:pPr>
      <w:r>
        <w:t xml:space="preserve">After a mini-batch </w:t>
      </w:r>
      <w:del w:id="631" w:author="Diane Pulvino" w:date="2022-04-05T19:13:00Z">
        <w:r w:rsidDel="00AE7811">
          <w:delText>participated in</w:delText>
        </w:r>
      </w:del>
      <w:ins w:id="632" w:author="Diane Pulvino" w:date="2022-04-05T19:13:00Z">
        <w:r w:rsidR="00AE7811">
          <w:t>is factored into</w:t>
        </w:r>
      </w:ins>
      <w:r>
        <w:t xml:space="preserve"> the calculation, the generated representations of four resolutions $\left\{ r^1_{m}, r^2_{m}, r^3_{m}, r^4_{m} \right\}$ and their labels </w:t>
      </w:r>
      <w:del w:id="633" w:author="Diane Pulvino" w:date="2022-04-05T19:13:00Z">
        <w:r w:rsidDel="00AE7811">
          <w:delText>by each sample were</w:delText>
        </w:r>
      </w:del>
      <w:ins w:id="634" w:author="Diane Pulvino" w:date="2022-04-05T19:13:00Z">
        <w:r w:rsidR="00AE7811">
          <w:t>are</w:t>
        </w:r>
      </w:ins>
      <w:r>
        <w:t xml:space="preserve"> </w:t>
      </w:r>
      <w:commentRangeStart w:id="635"/>
      <w:r>
        <w:t>enqueued to</w:t>
      </w:r>
      <w:commentRangeEnd w:id="635"/>
      <w:r w:rsidR="00AE7811">
        <w:rPr>
          <w:rStyle w:val="CommentReference"/>
        </w:rPr>
        <w:commentReference w:id="635"/>
      </w:r>
      <w:r>
        <w:t xml:space="preserve"> the key memory bank $K$ and category memory bank $C$. The momentum updates through the LR network</w:t>
      </w:r>
      <w:ins w:id="636" w:author="Diane Pulvino" w:date="2022-04-05T19:14:00Z">
        <w:r w:rsidR="002D4771">
          <w:t xml:space="preserve"> as follows:</w:t>
        </w:r>
      </w:ins>
      <w:del w:id="637" w:author="Diane Pulvino" w:date="2022-04-05T19:14:00Z">
        <w:r w:rsidDel="002D4771">
          <w:delText>:</w:delText>
        </w:r>
      </w:del>
    </w:p>
    <w:p w14:paraId="17E33289" w14:textId="77777777" w:rsidR="00520DC8" w:rsidRDefault="00520DC8" w:rsidP="00520DC8">
      <w:pPr>
        <w:pStyle w:val="BodyText"/>
      </w:pPr>
      <w:r>
        <w:rPr>
          <w:noProof/>
        </w:rPr>
        <w:drawing>
          <wp:inline distT="0" distB="0" distL="0" distR="0" wp14:anchorId="4F23E110" wp14:editId="2E7E0DA9">
            <wp:extent cx="3330054" cy="3330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0366" cy="347036"/>
                    </a:xfrm>
                    <a:prstGeom prst="rect">
                      <a:avLst/>
                    </a:prstGeom>
                  </pic:spPr>
                </pic:pic>
              </a:graphicData>
            </a:graphic>
          </wp:inline>
        </w:drawing>
      </w:r>
    </w:p>
    <w:p w14:paraId="02166ADE" w14:textId="77777777" w:rsidR="00520DC8" w:rsidRDefault="00520DC8">
      <w:pPr>
        <w:pStyle w:val="BodyText"/>
      </w:pPr>
      <w:r w:rsidRPr="00520DC8">
        <w:lastRenderedPageBreak/>
        <w:t>where $\theta_m$ and $\theta_l$ are the parameters of $F_m$ and $F_l$ respectively. $\lambda \in \left[0,1 \right) $ is a momentum coefficient.</w:t>
      </w:r>
    </w:p>
    <w:p w14:paraId="310E89DC" w14:textId="6DF42DD4" w:rsidR="005E1400" w:rsidRDefault="003D424B" w:rsidP="00520DC8">
      <w:pPr>
        <w:pStyle w:val="BodyText"/>
      </w:pPr>
      <w:r>
        <w:rPr>
          <w:b/>
        </w:rPr>
        <w:t>Fine-</w:t>
      </w:r>
      <w:del w:id="638" w:author="Diane Pulvino" w:date="2022-04-05T19:16:00Z">
        <w:r w:rsidDel="000063FA">
          <w:rPr>
            <w:b/>
          </w:rPr>
          <w:delText xml:space="preserve">tune </w:delText>
        </w:r>
      </w:del>
      <w:ins w:id="639" w:author="Diane Pulvino" w:date="2022-04-05T19:16:00Z">
        <w:r w:rsidR="000063FA">
          <w:rPr>
            <w:b/>
          </w:rPr>
          <w:t xml:space="preserve">Tuning </w:t>
        </w:r>
      </w:ins>
      <w:r>
        <w:rPr>
          <w:b/>
        </w:rPr>
        <w:t>on Realistic Low-Resolution Images.</w:t>
      </w:r>
      <w:r>
        <w:t xml:space="preserve"> </w:t>
      </w:r>
      <w:r w:rsidR="00520DC8" w:rsidRPr="00520DC8">
        <w:t xml:space="preserve">For realistic LR sample $\left\{ I_{rl},y_{rl} \right\} \in \mathcal{D}_{r}$, our key memory bank $K=\left[k_{n} \right]^L_{n=1}$ and category memory bank $C=\left[c_{n}\right]^L_{n=1}$ also maintain the representations and labels. Since </w:t>
      </w:r>
      <w:del w:id="640" w:author="Diane Pulvino" w:date="2022-04-05T19:17:00Z">
        <w:r w:rsidR="00520DC8" w:rsidRPr="00520DC8" w:rsidDel="000063FA">
          <w:delText xml:space="preserve">we don't know </w:delText>
        </w:r>
      </w:del>
      <w:r w:rsidR="00520DC8" w:rsidRPr="00520DC8">
        <w:t>the true resolution of these samples</w:t>
      </w:r>
      <w:ins w:id="641" w:author="Diane Pulvino" w:date="2022-04-05T19:17:00Z">
        <w:r w:rsidR="000063FA">
          <w:t xml:space="preserve"> is unknown</w:t>
        </w:r>
      </w:ins>
      <w:r w:rsidR="00520DC8" w:rsidRPr="00520DC8">
        <w:t xml:space="preserve">, </w:t>
      </w:r>
      <w:del w:id="642" w:author="Diane Pulvino" w:date="2022-04-05T19:17:00Z">
        <w:r w:rsidR="00520DC8" w:rsidRPr="00520DC8" w:rsidDel="000063FA">
          <w:delText xml:space="preserve">we treat </w:delText>
        </w:r>
      </w:del>
      <w:r w:rsidR="00520DC8" w:rsidRPr="00520DC8">
        <w:t xml:space="preserve">different images of the same person </w:t>
      </w:r>
      <w:ins w:id="643" w:author="Diane Pulvino" w:date="2022-04-05T19:17:00Z">
        <w:r w:rsidR="000063FA">
          <w:t xml:space="preserve">are treated </w:t>
        </w:r>
      </w:ins>
      <w:r w:rsidR="00520DC8" w:rsidRPr="00520DC8">
        <w:t>as multi-resolution. Given an anchor $r_l$, its positive pairs ${K}^+ = \left\{ k_{n} | c_n= y_{rl} \right\}$</w:t>
      </w:r>
      <w:ins w:id="644" w:author="Diane Pulvino" w:date="2022-04-05T19:18:00Z">
        <w:r w:rsidR="000063FA">
          <w:t>,</w:t>
        </w:r>
      </w:ins>
      <w:r w:rsidR="00520DC8" w:rsidRPr="00520DC8">
        <w:t xml:space="preserve"> and its negative pairs ${K}^- = \left\{ k_{n} | c_n\neq y_{rl} \right\}$, a regular contrastive loss function is used:</w:t>
      </w:r>
    </w:p>
    <w:p w14:paraId="15CB9425" w14:textId="77777777" w:rsidR="00520DC8" w:rsidRPr="00520DC8" w:rsidRDefault="00520DC8" w:rsidP="00520DC8">
      <w:pPr>
        <w:pStyle w:val="BodyText"/>
      </w:pPr>
      <w:r>
        <w:rPr>
          <w:noProof/>
        </w:rPr>
        <w:drawing>
          <wp:inline distT="0" distB="0" distL="0" distR="0" wp14:anchorId="34DEE6FC" wp14:editId="66501C2C">
            <wp:extent cx="3282287" cy="60783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4756" cy="611992"/>
                    </a:xfrm>
                    <a:prstGeom prst="rect">
                      <a:avLst/>
                    </a:prstGeom>
                  </pic:spPr>
                </pic:pic>
              </a:graphicData>
            </a:graphic>
          </wp:inline>
        </w:drawing>
      </w:r>
    </w:p>
    <w:p w14:paraId="3DFF040B" w14:textId="77777777" w:rsidR="00520DC8" w:rsidRDefault="00520DC8" w:rsidP="00520DC8">
      <w:pPr>
        <w:pStyle w:val="BodyText"/>
      </w:pPr>
      <w:r w:rsidRPr="00520DC8">
        <w:t>where $R_l$ denotes the realistic LR representation set.</w:t>
      </w:r>
      <w:bookmarkStart w:id="645" w:name="experiments"/>
      <w:bookmarkEnd w:id="645"/>
    </w:p>
    <w:p w14:paraId="7B4AE11A" w14:textId="5DF47AC0" w:rsidR="00520DC8" w:rsidRPr="00520DC8" w:rsidRDefault="00520DC8" w:rsidP="00520DC8">
      <w:pPr>
        <w:pStyle w:val="BodyText"/>
      </w:pPr>
      <w:r w:rsidRPr="00520DC8">
        <w:t xml:space="preserve">To summarize, during the whole training phase, </w:t>
      </w:r>
      <w:del w:id="646" w:author="Diane Pulvino" w:date="2022-04-05T19:18:00Z">
        <w:r w:rsidRPr="00520DC8" w:rsidDel="000063FA">
          <w:delText xml:space="preserve">we first train </w:delText>
        </w:r>
      </w:del>
      <w:r w:rsidRPr="00520DC8">
        <w:t>the network</w:t>
      </w:r>
      <w:ins w:id="647" w:author="Diane Pulvino" w:date="2022-04-05T19:18:00Z">
        <w:r w:rsidR="000063FA">
          <w:t xml:space="preserve"> is trained</w:t>
        </w:r>
      </w:ins>
      <w:r w:rsidRPr="00520DC8">
        <w:t xml:space="preserve"> with the HR and LR images from $\mathcal{D}_{s}$ by $\mathcal{L}_{Stage1}$. Then </w:t>
      </w:r>
      <w:del w:id="648" w:author="Diane Pulvino" w:date="2022-04-05T19:18:00Z">
        <w:r w:rsidRPr="00520DC8" w:rsidDel="000063FA">
          <w:delText xml:space="preserve">we </w:delText>
        </w:r>
      </w:del>
      <w:ins w:id="649" w:author="Diane Pulvino" w:date="2022-04-05T19:18:00Z">
        <w:r w:rsidR="000063FA">
          <w:t>it is</w:t>
        </w:r>
        <w:r w:rsidR="000063FA" w:rsidRPr="00520DC8">
          <w:t xml:space="preserve"> </w:t>
        </w:r>
      </w:ins>
      <w:r w:rsidRPr="00520DC8">
        <w:t>train</w:t>
      </w:r>
      <w:ins w:id="650" w:author="Diane Pulvino" w:date="2022-04-05T19:18:00Z">
        <w:r w:rsidR="000063FA">
          <w:t>ed</w:t>
        </w:r>
      </w:ins>
      <w:r w:rsidRPr="00520DC8">
        <w:t xml:space="preserve"> with </w:t>
      </w:r>
      <w:del w:id="651" w:author="Diane Pulvino" w:date="2022-04-06T07:09:00Z">
        <w:r w:rsidRPr="00520DC8" w:rsidDel="00915D69">
          <w:delText xml:space="preserve">the </w:delText>
        </w:r>
      </w:del>
      <w:r w:rsidRPr="00520DC8">
        <w:t>multiple LR images</w:t>
      </w:r>
      <w:ins w:id="652" w:author="Diane Pulvino" w:date="2022-04-05T19:18:00Z">
        <w:r w:rsidR="000063FA">
          <w:t>,</w:t>
        </w:r>
      </w:ins>
      <w:r w:rsidRPr="00520DC8">
        <w:t xml:space="preserve"> also from $\</w:t>
      </w:r>
      <w:proofErr w:type="gramStart"/>
      <w:r w:rsidRPr="00520DC8">
        <w:t>mathcal{</w:t>
      </w:r>
      <w:proofErr w:type="gramEnd"/>
      <w:r w:rsidRPr="00520DC8">
        <w:t xml:space="preserve">D}_{s}$ by $\mathcal{L}_{Stage2}$. Finally, </w:t>
      </w:r>
      <w:del w:id="653" w:author="Diane Pulvino" w:date="2022-04-05T19:18:00Z">
        <w:r w:rsidRPr="00520DC8" w:rsidDel="000063FA">
          <w:delText xml:space="preserve">we </w:delText>
        </w:r>
      </w:del>
      <w:ins w:id="654" w:author="Diane Pulvino" w:date="2022-04-05T19:18:00Z">
        <w:r w:rsidR="000063FA">
          <w:t>it is</w:t>
        </w:r>
        <w:r w:rsidR="000063FA" w:rsidRPr="00520DC8">
          <w:t xml:space="preserve"> </w:t>
        </w:r>
      </w:ins>
      <w:r w:rsidRPr="00520DC8">
        <w:t>fine-tune</w:t>
      </w:r>
      <w:ins w:id="655" w:author="Diane Pulvino" w:date="2022-04-05T19:18:00Z">
        <w:r w:rsidR="000063FA">
          <w:t>d</w:t>
        </w:r>
      </w:ins>
      <w:r w:rsidRPr="00520DC8">
        <w:t xml:space="preserve"> on each $\mathcal{D}_{r}$ by $\mathcal{L}^{'}_{Stage2}$.</w:t>
      </w:r>
    </w:p>
    <w:p w14:paraId="02AA8AC0" w14:textId="77777777" w:rsidR="005E1400" w:rsidRDefault="003D424B">
      <w:pPr>
        <w:pStyle w:val="Heading1"/>
      </w:pPr>
      <w:r>
        <w:t>Experiments</w:t>
      </w:r>
    </w:p>
    <w:p w14:paraId="6399953B" w14:textId="47E6F7C9" w:rsidR="00520DC8" w:rsidRDefault="003D424B" w:rsidP="00520DC8">
      <w:pPr>
        <w:pStyle w:val="FirstParagraph"/>
      </w:pPr>
      <w:r>
        <w:rPr>
          <w:b/>
        </w:rPr>
        <w:t>Data</w:t>
      </w:r>
      <w:ins w:id="656" w:author="Diane Pulvino" w:date="2022-04-05T19:18:00Z">
        <w:r w:rsidR="000063FA">
          <w:rPr>
            <w:b/>
          </w:rPr>
          <w:t xml:space="preserve"> </w:t>
        </w:r>
      </w:ins>
      <w:r>
        <w:rPr>
          <w:b/>
        </w:rPr>
        <w:t>sets.</w:t>
      </w:r>
      <w:r>
        <w:t xml:space="preserve"> E</w:t>
      </w:r>
      <w:del w:id="657" w:author="Diane Pulvino" w:date="2022-04-05T19:18:00Z">
        <w:r w:rsidR="00520DC8" w:rsidDel="000063FA">
          <w:delText>E</w:delText>
        </w:r>
      </w:del>
      <w:r w:rsidR="00520DC8">
        <w:t>xisting works train the coupled HR and LR network</w:t>
      </w:r>
      <w:ins w:id="658" w:author="Diane Pulvino" w:date="2022-04-05T19:19:00Z">
        <w:r w:rsidR="000063FA">
          <w:t>s</w:t>
        </w:r>
      </w:ins>
      <w:r w:rsidR="00520DC8">
        <w:t xml:space="preserve"> with different data</w:t>
      </w:r>
      <w:ins w:id="659" w:author="Diane Pulvino" w:date="2022-04-05T19:19:00Z">
        <w:r w:rsidR="000063FA">
          <w:t xml:space="preserve"> </w:t>
        </w:r>
      </w:ins>
      <w:r w:rsidR="00520DC8">
        <w:t xml:space="preserve">sets. Following ArcFace\cite{deng2019arcface}, </w:t>
      </w:r>
      <w:del w:id="660" w:author="Diane Pulvino" w:date="2022-04-05T19:19:00Z">
        <w:r w:rsidR="00520DC8" w:rsidDel="000063FA">
          <w:delText xml:space="preserve">we train </w:delText>
        </w:r>
      </w:del>
      <w:r w:rsidR="00520DC8">
        <w:t>our network</w:t>
      </w:r>
      <w:ins w:id="661" w:author="Diane Pulvino" w:date="2022-04-05T19:19:00Z">
        <w:r w:rsidR="000063FA">
          <w:t xml:space="preserve"> is trained</w:t>
        </w:r>
      </w:ins>
      <w:r w:rsidR="00520DC8">
        <w:t xml:space="preserve"> on the MS1M-ArcFace. </w:t>
      </w:r>
      <w:del w:id="662" w:author="Diane Pulvino" w:date="2022-04-05T19:19:00Z">
        <w:r w:rsidR="00520DC8" w:rsidDel="000063FA">
          <w:delText>We resize the o</w:delText>
        </w:r>
      </w:del>
      <w:ins w:id="663" w:author="Diane Pulvino" w:date="2022-04-05T19:19:00Z">
        <w:r w:rsidR="000063FA">
          <w:t>O</w:t>
        </w:r>
      </w:ins>
      <w:r w:rsidR="00520DC8">
        <w:t>riginal HR images</w:t>
      </w:r>
      <w:ins w:id="664" w:author="Diane Pulvino" w:date="2022-04-05T19:19:00Z">
        <w:r w:rsidR="000063FA">
          <w:t xml:space="preserve"> are resized</w:t>
        </w:r>
      </w:ins>
      <w:r w:rsidR="00520DC8">
        <w:t xml:space="preserve"> from 112$\times$112 to 56$\times$56, 28$\times$28, 14$\times$14, and 7$\times$7 to synthesize LR images </w:t>
      </w:r>
      <w:del w:id="665" w:author="Diane Pulvino" w:date="2022-04-05T19:19:00Z">
        <w:r w:rsidR="00520DC8" w:rsidDel="000063FA">
          <w:delText xml:space="preserve">by </w:delText>
        </w:r>
      </w:del>
      <w:ins w:id="666" w:author="Diane Pulvino" w:date="2022-04-05T19:19:00Z">
        <w:r w:rsidR="000063FA">
          <w:t xml:space="preserve">via </w:t>
        </w:r>
      </w:ins>
      <w:r w:rsidR="00520DC8">
        <w:t xml:space="preserve">bicubic interpolation and rescale them to the initial input size. </w:t>
      </w:r>
      <w:del w:id="667" w:author="Diane Pulvino" w:date="2022-04-05T19:20:00Z">
        <w:r w:rsidR="00520DC8" w:rsidDel="000063FA">
          <w:delText>We conducted e</w:delText>
        </w:r>
      </w:del>
      <w:ins w:id="668" w:author="Diane Pulvino" w:date="2022-04-05T19:20:00Z">
        <w:r w:rsidR="000063FA">
          <w:t>E</w:t>
        </w:r>
      </w:ins>
      <w:r w:rsidR="00520DC8">
        <w:t>xperiments</w:t>
      </w:r>
      <w:ins w:id="669" w:author="Diane Pulvino" w:date="2022-04-05T19:20:00Z">
        <w:r w:rsidR="000063FA">
          <w:t xml:space="preserve"> are conducted</w:t>
        </w:r>
      </w:ins>
      <w:r w:rsidR="00520DC8">
        <w:t xml:space="preserve"> on eight benchmark data</w:t>
      </w:r>
      <w:ins w:id="670" w:author="Diane Pulvino" w:date="2022-04-05T19:20:00Z">
        <w:r w:rsidR="000063FA">
          <w:t xml:space="preserve"> </w:t>
        </w:r>
      </w:ins>
      <w:r w:rsidR="00520DC8">
        <w:t xml:space="preserve">sets, i.e. SCFace \cite{grgic2011scface}, QMUL-SurvFace \cite{cheng2018surveillance},QMUL-TinyFace \cite{cheng2018low}, LFW \cite{huang2008labeled}, CFP \cite{sengupta2016frontal}, AgbDB-30 \cite{moschoglou2017agedb}, IJB-B \cite{whitelam2017iarpa}, and IJB-C \cite{maze2018iarpa}. </w:t>
      </w:r>
    </w:p>
    <w:p w14:paraId="15FEDC18" w14:textId="7F4A797A" w:rsidR="00520DC8" w:rsidRDefault="00520DC8" w:rsidP="00520DC8">
      <w:pPr>
        <w:pStyle w:val="FirstParagraph"/>
      </w:pPr>
      <w:del w:id="671" w:author="Diane Pulvino" w:date="2022-04-05T19:20:00Z">
        <w:r w:rsidDel="000063FA">
          <w:delText xml:space="preserve">The </w:delText>
        </w:r>
      </w:del>
      <w:r>
        <w:t xml:space="preserve">SCFace, QMUL-SurvFace, and QMUL-TinyFace are realistic </w:t>
      </w:r>
      <w:del w:id="672" w:author="Diane Pulvino" w:date="2022-04-06T07:09:00Z">
        <w:r w:rsidDel="00915D69">
          <w:delText xml:space="preserve">facial </w:delText>
        </w:r>
      </w:del>
      <w:ins w:id="673" w:author="Diane Pulvino" w:date="2022-04-06T07:09:00Z">
        <w:r w:rsidR="00915D69">
          <w:t>fac</w:t>
        </w:r>
        <w:r w:rsidR="00915D69">
          <w:t>e</w:t>
        </w:r>
        <w:r w:rsidR="00915D69">
          <w:t xml:space="preserve"> </w:t>
        </w:r>
      </w:ins>
      <w:r>
        <w:t>data</w:t>
      </w:r>
      <w:ins w:id="674" w:author="Diane Pulvino" w:date="2022-04-05T19:20:00Z">
        <w:r w:rsidR="000063FA">
          <w:t xml:space="preserve"> </w:t>
        </w:r>
      </w:ins>
      <w:r>
        <w:t>sets.</w:t>
      </w:r>
      <w:commentRangeStart w:id="675"/>
      <w:r>
        <w:t xml:space="preserve"> We </w:t>
      </w:r>
      <w:del w:id="676" w:author="Diane Pulvino" w:date="2022-04-05T19:21:00Z">
        <w:r w:rsidDel="000063FA">
          <w:delText xml:space="preserve">conduct </w:delText>
        </w:r>
      </w:del>
      <w:r>
        <w:t>fine-</w:t>
      </w:r>
      <w:del w:id="677" w:author="Diane Pulvino" w:date="2022-04-05T19:21:00Z">
        <w:r w:rsidDel="000063FA">
          <w:delText xml:space="preserve">tuning </w:delText>
        </w:r>
      </w:del>
      <w:ins w:id="678" w:author="Diane Pulvino" w:date="2022-04-05T19:21:00Z">
        <w:r w:rsidR="000063FA">
          <w:t xml:space="preserve">tune </w:t>
        </w:r>
      </w:ins>
      <w:del w:id="679" w:author="Diane Pulvino" w:date="2022-04-05T19:21:00Z">
        <w:r w:rsidDel="000063FA">
          <w:delText xml:space="preserve">on </w:delText>
        </w:r>
      </w:del>
      <w:r>
        <w:t xml:space="preserve">their training sets </w:t>
      </w:r>
      <w:del w:id="680" w:author="Diane Pulvino" w:date="2022-04-05T19:21:00Z">
        <w:r w:rsidDel="000063FA">
          <w:delText xml:space="preserve">respectively </w:delText>
        </w:r>
      </w:del>
      <w:r>
        <w:t xml:space="preserve">and </w:t>
      </w:r>
      <w:ins w:id="681" w:author="Diane Pulvino" w:date="2022-04-05T19:21:00Z">
        <w:r w:rsidR="000063FA">
          <w:t xml:space="preserve">use their testing sets to </w:t>
        </w:r>
      </w:ins>
      <w:r>
        <w:t xml:space="preserve">compare our results with </w:t>
      </w:r>
      <w:ins w:id="682" w:author="Diane Pulvino" w:date="2022-04-06T07:10:00Z">
        <w:r w:rsidR="00915D69">
          <w:t>state-of-the-art</w:t>
        </w:r>
      </w:ins>
      <w:del w:id="683" w:author="Diane Pulvino" w:date="2022-04-06T07:10:00Z">
        <w:r w:rsidDel="00915D69">
          <w:delText>SOTA</w:delText>
        </w:r>
      </w:del>
      <w:r>
        <w:t xml:space="preserve"> methods</w:t>
      </w:r>
      <w:commentRangeEnd w:id="675"/>
      <w:r w:rsidR="000063FA">
        <w:rPr>
          <w:rStyle w:val="CommentReference"/>
        </w:rPr>
        <w:commentReference w:id="675"/>
      </w:r>
      <w:del w:id="684" w:author="Diane Pulvino" w:date="2022-04-05T19:21:00Z">
        <w:r w:rsidDel="000063FA">
          <w:delText xml:space="preserve"> on their testing sets</w:delText>
        </w:r>
      </w:del>
      <w:r>
        <w:t>. The SCFace data</w:t>
      </w:r>
      <w:ins w:id="685" w:author="Diane Pulvino" w:date="2022-04-05T19:22:00Z">
        <w:r w:rsidR="000063FA">
          <w:t xml:space="preserve"> </w:t>
        </w:r>
      </w:ins>
      <w:r>
        <w:t>set is captured by five video surveillance cameras located at three different distances</w:t>
      </w:r>
      <w:del w:id="686" w:author="Diane Pulvino" w:date="2022-04-05T19:22:00Z">
        <w:r w:rsidDel="000063FA">
          <w:delText xml:space="preserve">, </w:delText>
        </w:r>
      </w:del>
      <w:ins w:id="687" w:author="Diane Pulvino" w:date="2022-04-05T19:22:00Z">
        <w:r w:rsidR="000063FA">
          <w:t xml:space="preserve">: </w:t>
        </w:r>
      </w:ins>
      <w:r>
        <w:t xml:space="preserve">4.20 m (d1), 2.60 m (d2), and 1.00 m (d3). It includes 4,160 images of 130 subjects. Following previous works \cite{lu2018deep}, we randomly sample 80 </w:t>
      </w:r>
      <w:del w:id="688" w:author="Diane Pulvino" w:date="2022-04-05T19:22:00Z">
        <w:r w:rsidDel="000063FA">
          <w:delText xml:space="preserve">out of 130 </w:delText>
        </w:r>
      </w:del>
      <w:r>
        <w:t xml:space="preserve">subjects for fine-tuning and </w:t>
      </w:r>
      <w:ins w:id="689" w:author="Diane Pulvino" w:date="2022-04-05T19:22:00Z">
        <w:r w:rsidR="000063FA">
          <w:t xml:space="preserve">use </w:t>
        </w:r>
      </w:ins>
      <w:r>
        <w:t>the rest for testing Rank-1 accuracy. The QMUL-SurvFace data</w:t>
      </w:r>
      <w:ins w:id="690" w:author="Diane Pulvino" w:date="2022-04-05T19:22:00Z">
        <w:r w:rsidR="000063FA">
          <w:t xml:space="preserve"> </w:t>
        </w:r>
      </w:ins>
      <w:r>
        <w:t xml:space="preserve">set includes 463,507 images of 15,573 distinct identities. Following Cheng et al.'s work \cite{cheng2018surveillance}, we evaluate the metrics of TPIR20(\%)@FPIR and </w:t>
      </w:r>
      <w:r>
        <w:lastRenderedPageBreak/>
        <w:t xml:space="preserve">AUC for face identification. </w:t>
      </w:r>
      <w:del w:id="691" w:author="Diane Pulvino" w:date="2022-04-05T19:23:00Z">
        <w:r w:rsidDel="000063FA">
          <w:delText xml:space="preserve">There </w:delText>
        </w:r>
      </w:del>
      <w:ins w:id="692" w:author="Diane Pulvino" w:date="2022-04-05T19:23:00Z">
        <w:r w:rsidR="000063FA">
          <w:t>This yields</w:t>
        </w:r>
      </w:ins>
      <w:del w:id="693" w:author="Diane Pulvino" w:date="2022-04-05T19:23:00Z">
        <w:r w:rsidDel="000063FA">
          <w:delText>are</w:delText>
        </w:r>
      </w:del>
      <w:r>
        <w:t xml:space="preserve"> 60,294 images from 5,319 subjects as the gallery</w:t>
      </w:r>
      <w:ins w:id="694" w:author="Diane Pulvino" w:date="2022-04-06T07:10:00Z">
        <w:r w:rsidR="00915D69">
          <w:t>;</w:t>
        </w:r>
      </w:ins>
      <w:del w:id="695" w:author="Diane Pulvino" w:date="2022-04-06T07:10:00Z">
        <w:r w:rsidDel="00915D69">
          <w:delText>,</w:delText>
        </w:r>
      </w:del>
      <w:r>
        <w:t xml:space="preserve"> 60,423 images from 5,319 subjects as mated probes</w:t>
      </w:r>
      <w:ins w:id="696" w:author="Diane Pulvino" w:date="2022-04-06T07:10:00Z">
        <w:r w:rsidR="00915D69">
          <w:t>;</w:t>
        </w:r>
      </w:ins>
      <w:del w:id="697" w:author="Diane Pulvino" w:date="2022-04-06T07:10:00Z">
        <w:r w:rsidDel="00915D69">
          <w:delText>,</w:delText>
        </w:r>
      </w:del>
      <w:r>
        <w:t xml:space="preserve"> and </w:t>
      </w:r>
      <w:commentRangeStart w:id="698"/>
      <w:r>
        <w:t>12</w:t>
      </w:r>
      <w:proofErr w:type="gramStart"/>
      <w:r>
        <w:t>,1736</w:t>
      </w:r>
      <w:commentRangeEnd w:id="698"/>
      <w:proofErr w:type="gramEnd"/>
      <w:r w:rsidR="000063FA">
        <w:rPr>
          <w:rStyle w:val="CommentReference"/>
        </w:rPr>
        <w:commentReference w:id="698"/>
      </w:r>
      <w:r>
        <w:t xml:space="preserve"> distractor images as unmated probes. We also evaluate the metrics of TAR@FAR, AUC, and Mean.Acc for face verification. There are 5,320 positive pairs and 5,320 negative pairs. The QMUL-TinyFace data</w:t>
      </w:r>
      <w:ins w:id="699" w:author="Diane Pulvino" w:date="2022-04-05T19:25:00Z">
        <w:r w:rsidR="006C7CFE">
          <w:t xml:space="preserve"> </w:t>
        </w:r>
      </w:ins>
      <w:r>
        <w:t>set includes 169,403 images of 5</w:t>
      </w:r>
      <w:ins w:id="700" w:author="Diane Pulvino" w:date="2022-04-05T19:25:00Z">
        <w:r w:rsidR="006C7CFE">
          <w:t>,</w:t>
        </w:r>
      </w:ins>
      <w:r>
        <w:t>139 identities. Following Cheng et al.'s work \cite{cheng2018low}, we evaluate the metrics of Rank-1, 20, 50, and mAP for face identification. There are 4,443 images from 2,569 subjects as the gallery</w:t>
      </w:r>
      <w:ins w:id="701" w:author="Diane Pulvino" w:date="2022-04-06T07:11:00Z">
        <w:r w:rsidR="00915D69">
          <w:t>;</w:t>
        </w:r>
      </w:ins>
      <w:del w:id="702" w:author="Diane Pulvino" w:date="2022-04-06T07:11:00Z">
        <w:r w:rsidDel="00915D69">
          <w:delText>,</w:delText>
        </w:r>
      </w:del>
      <w:r>
        <w:t xml:space="preserve"> 3,728 images from 2,569 subjects as mated probes</w:t>
      </w:r>
      <w:ins w:id="703" w:author="Diane Pulvino" w:date="2022-04-06T07:11:00Z">
        <w:r w:rsidR="00915D69">
          <w:t>;</w:t>
        </w:r>
      </w:ins>
      <w:del w:id="704" w:author="Diane Pulvino" w:date="2022-04-06T07:11:00Z">
        <w:r w:rsidDel="00915D69">
          <w:delText>,</w:delText>
        </w:r>
      </w:del>
      <w:r>
        <w:t xml:space="preserve"> and 153,428 distractor images as unmated probes.</w:t>
      </w:r>
    </w:p>
    <w:p w14:paraId="6D4E3F29" w14:textId="5437CAB5" w:rsidR="00520DC8" w:rsidRDefault="00520DC8" w:rsidP="00520DC8">
      <w:pPr>
        <w:pStyle w:val="FirstParagraph"/>
      </w:pPr>
      <w:r>
        <w:t>The LFW, CFP, AgbDB-30, IJB-B, and IJB-C are HR face testing sets. We resize them to the same four low resolutions as the training set for ablation studies. The LFW data</w:t>
      </w:r>
      <w:ins w:id="705" w:author="Diane Pulvino" w:date="2022-04-05T19:26:00Z">
        <w:r w:rsidR="006C7CFE">
          <w:t xml:space="preserve"> </w:t>
        </w:r>
      </w:ins>
      <w:r>
        <w:t>set contains 13,233 web-collected face images from 5,749 different subjects. The CFP data</w:t>
      </w:r>
      <w:ins w:id="706" w:author="Diane Pulvino" w:date="2022-04-05T19:26:00Z">
        <w:r w:rsidR="006C7CFE">
          <w:t xml:space="preserve"> </w:t>
        </w:r>
      </w:ins>
      <w:r>
        <w:t>set consists of 10 frontal and four profile images of 500 individuals for 7,000 images. The AgbDB-30 data</w:t>
      </w:r>
      <w:ins w:id="707" w:author="Diane Pulvino" w:date="2022-04-05T19:26:00Z">
        <w:r w:rsidR="006C7CFE">
          <w:t xml:space="preserve"> </w:t>
        </w:r>
      </w:ins>
      <w:r>
        <w:t xml:space="preserve">set contains 16,488 images of 568 distinct subjects. </w:t>
      </w:r>
      <w:del w:id="708" w:author="Diane Pulvino" w:date="2022-04-05T19:26:00Z">
        <w:r w:rsidDel="006C7CFE">
          <w:delText>We evaluate r</w:delText>
        </w:r>
      </w:del>
      <w:ins w:id="709" w:author="Diane Pulvino" w:date="2022-04-05T19:26:00Z">
        <w:r w:rsidR="006C7CFE">
          <w:t>R</w:t>
        </w:r>
      </w:ins>
      <w:r>
        <w:t xml:space="preserve">ank-1 accuracy </w:t>
      </w:r>
      <w:ins w:id="710" w:author="Diane Pulvino" w:date="2022-04-05T19:26:00Z">
        <w:r w:rsidR="006C7CFE">
          <w:t xml:space="preserve">is evaluated </w:t>
        </w:r>
      </w:ins>
      <w:r>
        <w:t>on these three test sets. The IJB-B data</w:t>
      </w:r>
      <w:ins w:id="711" w:author="Diane Pulvino" w:date="2022-04-05T19:27:00Z">
        <w:r w:rsidR="006C7CFE">
          <w:t xml:space="preserve"> </w:t>
        </w:r>
      </w:ins>
      <w:r>
        <w:t>set</w:t>
      </w:r>
      <w:del w:id="712" w:author="Diane Pulvino" w:date="2022-04-05T19:27:00Z">
        <w:r w:rsidDel="006C7CFE">
          <w:delText>s</w:delText>
        </w:r>
      </w:del>
      <w:r>
        <w:t xml:space="preserve"> </w:t>
      </w:r>
      <w:del w:id="713" w:author="Diane Pulvino" w:date="2022-04-05T19:27:00Z">
        <w:r w:rsidDel="006C7CFE">
          <w:delText xml:space="preserve">are </w:delText>
        </w:r>
      </w:del>
      <w:ins w:id="714" w:author="Diane Pulvino" w:date="2022-04-05T19:27:00Z">
        <w:r w:rsidR="006C7CFE">
          <w:t xml:space="preserve">is </w:t>
        </w:r>
      </w:ins>
      <w:r>
        <w:t>composed of 1,845 identities with 21</w:t>
      </w:r>
      <w:ins w:id="715" w:author="Diane Pulvino" w:date="2022-04-05T19:27:00Z">
        <w:r w:rsidR="006C7CFE">
          <w:t>,800</w:t>
        </w:r>
      </w:ins>
      <w:del w:id="716" w:author="Diane Pulvino" w:date="2022-04-05T19:27:00Z">
        <w:r w:rsidDel="006C7CFE">
          <w:delText>.8K</w:delText>
        </w:r>
      </w:del>
      <w:r>
        <w:t xml:space="preserve"> still images and </w:t>
      </w:r>
      <w:del w:id="717" w:author="Diane Pulvino" w:date="2022-04-05T19:27:00Z">
        <w:r w:rsidDel="006C7CFE">
          <w:delText xml:space="preserve">55K </w:delText>
        </w:r>
      </w:del>
      <w:ins w:id="718" w:author="Diane Pulvino" w:date="2022-04-05T19:27:00Z">
        <w:r w:rsidR="006C7CFE">
          <w:t xml:space="preserve">55,000 </w:t>
        </w:r>
      </w:ins>
      <w:r>
        <w:t>frames. For face verification, 10,270 positive pairs and 8</w:t>
      </w:r>
      <w:commentRangeStart w:id="719"/>
      <w:r>
        <w:t>M</w:t>
      </w:r>
      <w:commentRangeEnd w:id="719"/>
      <w:r w:rsidR="006C7CFE">
        <w:rPr>
          <w:rStyle w:val="CommentReference"/>
        </w:rPr>
        <w:commentReference w:id="719"/>
      </w:r>
      <w:r>
        <w:t xml:space="preserve"> negative pairs are matched. The IJB-C data</w:t>
      </w:r>
      <w:ins w:id="720" w:author="Diane Pulvino" w:date="2022-04-05T19:28:00Z">
        <w:r w:rsidR="006C7CFE">
          <w:t xml:space="preserve"> </w:t>
        </w:r>
      </w:ins>
      <w:r>
        <w:t xml:space="preserve">set </w:t>
      </w:r>
      <w:del w:id="721" w:author="Diane Pulvino" w:date="2022-04-05T19:28:00Z">
        <w:r w:rsidDel="006C7CFE">
          <w:delText xml:space="preserve">further </w:delText>
        </w:r>
      </w:del>
      <w:r>
        <w:t>extends IJB-B, including 31,334 images of about 3,500 subjects and 117,542 unconstrained video frames. For face verification, 19,557 positive pairs and 15,638,932 negative pairs are matched. Following ArcFace\cite{deng2019arcface}, we evaluate TAR (@FAR=1e-4) on these two test sets. Furthermore, according to the DCR \cite{lu2018deep}, the sizes of the images from LFW are also resized to 8$\times$8, 12$\times$12, 16$\times$16, 20$\times$20, and 112$\times$96 to compare with existing works.</w:t>
      </w:r>
    </w:p>
    <w:p w14:paraId="6DD9FBCE" w14:textId="4EBD80AE" w:rsidR="00520DC8" w:rsidRDefault="003D424B" w:rsidP="00520DC8">
      <w:pPr>
        <w:pStyle w:val="FirstParagraph"/>
      </w:pPr>
      <w:r>
        <w:rPr>
          <w:b/>
        </w:rPr>
        <w:t>Implementation Details.</w:t>
      </w:r>
      <w:r>
        <w:t xml:space="preserve"> </w:t>
      </w:r>
      <w:r w:rsidR="00520DC8">
        <w:t>We adopt SE-LResNet50E-IR \cite{deng2019arcface} as the backbone of the HR and LR network</w:t>
      </w:r>
      <w:ins w:id="722" w:author="Diane Pulvino" w:date="2022-04-05T19:29:00Z">
        <w:r w:rsidR="001E6905">
          <w:t>s</w:t>
        </w:r>
      </w:ins>
      <w:r w:rsidR="00520DC8">
        <w:t>. When pre-training the HR network, the input size is 112$\times$112 and the output is a $512-d$ representation. Then the parameters of the well-trained HR network are copied to the LR network</w:t>
      </w:r>
      <w:del w:id="723" w:author="Diane Pulvino" w:date="2022-04-05T19:29:00Z">
        <w:r w:rsidR="00520DC8" w:rsidDel="001E6905">
          <w:delText xml:space="preserve"> for further experiments</w:delText>
        </w:r>
      </w:del>
      <w:r w:rsidR="00520DC8">
        <w:t xml:space="preserve">. In stage one, </w:t>
      </w:r>
      <w:del w:id="724" w:author="Diane Pulvino" w:date="2022-04-05T19:30:00Z">
        <w:r w:rsidR="00520DC8" w:rsidDel="001E6905">
          <w:delText xml:space="preserve">the </w:delText>
        </w:r>
      </w:del>
      <w:r w:rsidR="00520DC8">
        <w:t xml:space="preserve">stochastic gradient descent </w:t>
      </w:r>
      <w:ins w:id="725" w:author="Diane Pulvino" w:date="2022-04-05T19:30:00Z">
        <w:r w:rsidR="001E6905">
          <w:t xml:space="preserve">(SGD) </w:t>
        </w:r>
      </w:ins>
      <w:del w:id="726" w:author="Diane Pulvino" w:date="2022-04-05T19:30:00Z">
        <w:r w:rsidR="00520DC8" w:rsidDel="001E6905">
          <w:delText xml:space="preserve">(SGD) </w:delText>
        </w:r>
      </w:del>
      <w:r w:rsidR="00520DC8">
        <w:t xml:space="preserve">is taken as </w:t>
      </w:r>
      <w:del w:id="727" w:author="Diane Pulvino" w:date="2022-04-05T19:30:00Z">
        <w:r w:rsidR="00520DC8" w:rsidDel="001E6905">
          <w:delText xml:space="preserve">our </w:delText>
        </w:r>
      </w:del>
      <w:ins w:id="728" w:author="Diane Pulvino" w:date="2022-04-05T19:30:00Z">
        <w:r w:rsidR="001E6905">
          <w:t xml:space="preserve">the </w:t>
        </w:r>
      </w:ins>
      <w:r w:rsidR="00520DC8">
        <w:t>optimizer</w:t>
      </w:r>
      <w:ins w:id="729" w:author="Diane Pulvino" w:date="2022-04-05T19:30:00Z">
        <w:r w:rsidR="001E6905">
          <w:t>,</w:t>
        </w:r>
      </w:ins>
      <w:r w:rsidR="00520DC8">
        <w:t xml:space="preserve"> with the initial learning rate $1 \times {10}^{-3} $, momentum 0.9, and weight decay $5 \times {10}^{-4} $. We proceed to train with 16 epochs and divide the learning rate by 10 on \{4, 8, 12\}-$th$ epoch</w:t>
      </w:r>
      <w:ins w:id="730" w:author="Diane Pulvino" w:date="2022-04-05T19:30:00Z">
        <w:r w:rsidR="001E6905">
          <w:t>s</w:t>
        </w:r>
      </w:ins>
      <w:r w:rsidR="00520DC8">
        <w:t xml:space="preserve"> for better convergence. Each $e^i$ is set to </w:t>
      </w:r>
      <w:del w:id="731" w:author="Diane Pulvino" w:date="2022-04-05T19:30:00Z">
        <w:r w:rsidR="00520DC8" w:rsidDel="001E6905">
          <w:delText>4</w:delText>
        </w:r>
      </w:del>
      <w:ins w:id="732" w:author="Diane Pulvino" w:date="2022-04-05T19:30:00Z">
        <w:r w:rsidR="001E6905">
          <w:t>four</w:t>
        </w:r>
      </w:ins>
      <w:r w:rsidR="00520DC8">
        <w:t xml:space="preserve">. In stage two, we also use the SGD optimizer with the learning rate of  $1 \times {10}^{-5} $ and </w:t>
      </w:r>
      <w:del w:id="733" w:author="Diane Pulvino" w:date="2022-04-05T19:30:00Z">
        <w:r w:rsidR="00520DC8" w:rsidDel="001E6905">
          <w:delText xml:space="preserve">4 </w:delText>
        </w:r>
      </w:del>
      <w:ins w:id="734" w:author="Diane Pulvino" w:date="2022-04-05T19:30:00Z">
        <w:r w:rsidR="001E6905">
          <w:t xml:space="preserve">four </w:t>
        </w:r>
      </w:ins>
      <w:r w:rsidR="00520DC8">
        <w:t xml:space="preserve">epochs. </w:t>
      </w:r>
    </w:p>
    <w:p w14:paraId="5E9E0E09" w14:textId="7D641388" w:rsidR="00520DC8" w:rsidRDefault="00520DC8" w:rsidP="00520DC8">
      <w:pPr>
        <w:pStyle w:val="FirstParagraph"/>
      </w:pPr>
      <w:r>
        <w:t xml:space="preserve">Following </w:t>
      </w:r>
      <w:del w:id="735" w:author="Diane Pulvino" w:date="2022-04-05T19:30:00Z">
        <w:r w:rsidDel="001E6905">
          <w:delText>a previous work</w:delText>
        </w:r>
      </w:del>
      <w:r>
        <w:t xml:space="preserve">\cite{fang2020generate}, </w:t>
      </w:r>
      <w:ins w:id="736" w:author="Diane Pulvino" w:date="2022-04-05T19:31:00Z">
        <w:r w:rsidR="001E6905">
          <w:t xml:space="preserve">the </w:t>
        </w:r>
      </w:ins>
      <w:del w:id="737" w:author="Diane Pulvino" w:date="2022-04-05T19:31:00Z">
        <w:r w:rsidDel="001E6905">
          <w:delText xml:space="preserve">we take </w:delText>
        </w:r>
      </w:del>
      <w:ins w:id="738" w:author="Diane Pulvino" w:date="2022-04-05T19:31:00Z">
        <w:r w:rsidR="001E6905">
          <w:t xml:space="preserve">baseline is </w:t>
        </w:r>
      </w:ins>
      <w:del w:id="739" w:author="Diane Pulvino" w:date="2022-04-05T19:31:00Z">
        <w:r w:rsidDel="001E6905">
          <w:delText xml:space="preserve">The </w:delText>
        </w:r>
      </w:del>
      <w:ins w:id="740" w:author="Diane Pulvino" w:date="2022-04-05T19:31:00Z">
        <w:r w:rsidR="001E6905">
          <w:t xml:space="preserve">the </w:t>
        </w:r>
      </w:ins>
      <w:r>
        <w:t>LR network trained</w:t>
      </w:r>
      <w:ins w:id="741" w:author="Diane Pulvino" w:date="2022-04-05T19:31:00Z">
        <w:r w:rsidR="001E6905">
          <w:t xml:space="preserve"> </w:t>
        </w:r>
      </w:ins>
      <w:del w:id="742" w:author="Diane Pulvino" w:date="2022-04-05T19:31:00Z">
        <w:r w:rsidDel="001E6905">
          <w:delText xml:space="preserve"> </w:delText>
        </w:r>
      </w:del>
      <w:r>
        <w:t>by ArcFace loss with the</w:t>
      </w:r>
      <w:del w:id="743" w:author="Diane Pulvino" w:date="2022-04-05T19:32:00Z">
        <w:r w:rsidDel="001E6905">
          <w:delText>se</w:delText>
        </w:r>
      </w:del>
      <w:r>
        <w:t xml:space="preserve"> synthetic LR images</w:t>
      </w:r>
      <w:del w:id="744" w:author="Diane Pulvino" w:date="2022-04-05T19:31:00Z">
        <w:r w:rsidDel="001E6905">
          <w:delText xml:space="preserve"> as Baseline</w:delText>
        </w:r>
      </w:del>
      <w:r>
        <w:t>. The optimal values for the hyper-parameters, i.e., {$\varphi_{1}$, $\varphi_{2}$, $\varphi_{3}$, $m$, $\tau$, and $\lambda$}, are searched and f</w:t>
      </w:r>
      <w:ins w:id="745" w:author="Diane Pulvino" w:date="2022-04-05T19:32:00Z">
        <w:r w:rsidR="001E6905">
          <w:t>ou</w:t>
        </w:r>
      </w:ins>
      <w:del w:id="746" w:author="Diane Pulvino" w:date="2022-04-05T19:32:00Z">
        <w:r w:rsidDel="001E6905">
          <w:delText>i</w:delText>
        </w:r>
      </w:del>
      <w:r>
        <w:t>nd to be \{0.1, 100, 10, 0.5, 0.1, 0.99\}. All</w:t>
      </w:r>
      <w:del w:id="747" w:author="Diane Pulvino" w:date="2022-04-06T07:13:00Z">
        <w:r w:rsidDel="00915D69">
          <w:delText xml:space="preserve"> the</w:delText>
        </w:r>
      </w:del>
      <w:r>
        <w:t xml:space="preserve"> experiments are conducted with PyTorch 1.6.0 on two NVIDIA GeForce RTX 3090 GPU with 48GiB memory.</w:t>
      </w:r>
    </w:p>
    <w:p w14:paraId="708D6760" w14:textId="3A61D12A" w:rsidR="005E1400" w:rsidRDefault="003D424B">
      <w:pPr>
        <w:pStyle w:val="Heading2"/>
      </w:pPr>
      <w:bookmarkStart w:id="748" w:name="comparisons-with-sota-methods"/>
      <w:bookmarkEnd w:id="748"/>
      <w:r>
        <w:lastRenderedPageBreak/>
        <w:t xml:space="preserve">Comparisons </w:t>
      </w:r>
      <w:del w:id="749" w:author="Diane Pulvino" w:date="2022-04-05T19:33:00Z">
        <w:r w:rsidDel="001E6905">
          <w:delText xml:space="preserve">with </w:delText>
        </w:r>
      </w:del>
      <w:ins w:id="750" w:author="Diane Pulvino" w:date="2022-04-05T19:33:00Z">
        <w:r w:rsidR="001E6905">
          <w:t xml:space="preserve">to </w:t>
        </w:r>
      </w:ins>
      <w:r>
        <w:t>S</w:t>
      </w:r>
      <w:ins w:id="751" w:author="Diane Pulvino" w:date="2022-04-05T19:33:00Z">
        <w:r w:rsidR="001E6905">
          <w:t>tate-of-the-Art</w:t>
        </w:r>
      </w:ins>
      <w:del w:id="752" w:author="Diane Pulvino" w:date="2022-04-05T19:33:00Z">
        <w:r w:rsidDel="001E6905">
          <w:delText>OTA</w:delText>
        </w:r>
      </w:del>
      <w:r>
        <w:t xml:space="preserve"> Methods</w:t>
      </w:r>
    </w:p>
    <w:p w14:paraId="7BC3D498" w14:textId="57439ED2" w:rsidR="00520DC8" w:rsidRDefault="00520DC8">
      <w:pPr>
        <w:pStyle w:val="BodyText"/>
        <w:rPr>
          <w:b/>
        </w:rPr>
      </w:pPr>
      <w:r w:rsidRPr="00520DC8">
        <w:t>We compared our method with existing top performers on four benchmark data</w:t>
      </w:r>
      <w:ins w:id="753" w:author="Diane Pulvino" w:date="2022-04-05T19:33:00Z">
        <w:r w:rsidR="001E6905">
          <w:t xml:space="preserve"> </w:t>
        </w:r>
      </w:ins>
      <w:r w:rsidRPr="00520DC8">
        <w:t>sets</w:t>
      </w:r>
      <w:del w:id="754" w:author="Diane Pulvino" w:date="2022-04-05T19:33:00Z">
        <w:r w:rsidRPr="00520DC8" w:rsidDel="001E6905">
          <w:delText xml:space="preserve">, </w:delText>
        </w:r>
      </w:del>
      <w:ins w:id="755" w:author="Diane Pulvino" w:date="2022-04-05T19:33:00Z">
        <w:r w:rsidR="001E6905">
          <w:t>:</w:t>
        </w:r>
        <w:r w:rsidR="001E6905" w:rsidRPr="00520DC8">
          <w:t xml:space="preserve"> </w:t>
        </w:r>
      </w:ins>
      <w:r w:rsidRPr="00520DC8">
        <w:t>LFW, SCFace</w:t>
      </w:r>
      <w:del w:id="756" w:author="Diane Pulvino" w:date="2022-04-06T06:31:00Z">
        <w:r w:rsidRPr="00520DC8" w:rsidDel="00915D69">
          <w:delText>m</w:delText>
        </w:r>
      </w:del>
      <w:r w:rsidRPr="00520DC8">
        <w:t>, QMUL-SurvFace, and QMUL-TinyFace. On each data</w:t>
      </w:r>
      <w:ins w:id="757" w:author="Diane Pulvino" w:date="2022-04-05T19:34:00Z">
        <w:r w:rsidR="001E6905">
          <w:t xml:space="preserve"> </w:t>
        </w:r>
      </w:ins>
      <w:r w:rsidRPr="00520DC8">
        <w:t xml:space="preserve">set, our method is only compared </w:t>
      </w:r>
      <w:del w:id="758" w:author="Diane Pulvino" w:date="2022-04-06T07:13:00Z">
        <w:r w:rsidRPr="00520DC8" w:rsidDel="00915D69">
          <w:delText xml:space="preserve">with </w:delText>
        </w:r>
      </w:del>
      <w:ins w:id="759" w:author="Diane Pulvino" w:date="2022-04-06T07:13:00Z">
        <w:r w:rsidR="00915D69">
          <w:t>to</w:t>
        </w:r>
        <w:r w:rsidR="00915D69" w:rsidRPr="00520DC8">
          <w:t xml:space="preserve"> </w:t>
        </w:r>
      </w:ins>
      <w:del w:id="760" w:author="Diane Pulvino" w:date="2022-04-06T07:13:00Z">
        <w:r w:rsidRPr="00520DC8" w:rsidDel="00915D69">
          <w:delText xml:space="preserve">the </w:delText>
        </w:r>
      </w:del>
      <w:r w:rsidRPr="00520DC8">
        <w:t xml:space="preserve">methods </w:t>
      </w:r>
      <w:del w:id="761" w:author="Diane Pulvino" w:date="2022-04-06T07:13:00Z">
        <w:r w:rsidRPr="00520DC8" w:rsidDel="00915D69">
          <w:delText xml:space="preserve">whose </w:delText>
        </w:r>
      </w:del>
      <w:ins w:id="762" w:author="Diane Pulvino" w:date="2022-04-06T07:13:00Z">
        <w:r w:rsidR="00915D69">
          <w:t>with reported</w:t>
        </w:r>
        <w:r w:rsidR="00915D69" w:rsidRPr="00520DC8">
          <w:t xml:space="preserve"> </w:t>
        </w:r>
      </w:ins>
      <w:r w:rsidRPr="00520DC8">
        <w:t>results on this data</w:t>
      </w:r>
      <w:ins w:id="763" w:author="Diane Pulvino" w:date="2022-04-05T19:34:00Z">
        <w:r w:rsidR="001E6905">
          <w:t xml:space="preserve"> </w:t>
        </w:r>
      </w:ins>
      <w:r w:rsidRPr="00520DC8">
        <w:t>set</w:t>
      </w:r>
      <w:del w:id="764" w:author="Diane Pulvino" w:date="2022-04-06T07:13:00Z">
        <w:r w:rsidRPr="00520DC8" w:rsidDel="00915D69">
          <w:delText xml:space="preserve"> are reported in their papers</w:delText>
        </w:r>
      </w:del>
      <w:r w:rsidRPr="00520DC8">
        <w:t>. Note that on the three realistic LR data</w:t>
      </w:r>
      <w:ins w:id="765" w:author="Diane Pulvino" w:date="2022-04-05T20:04:00Z">
        <w:r w:rsidR="00F36A20">
          <w:t xml:space="preserve"> </w:t>
        </w:r>
      </w:ins>
      <w:r w:rsidRPr="00520DC8">
        <w:t xml:space="preserve">sets, the TMR method with only the first stage is fine-tuned by ArcFace loss </w:t>
      </w:r>
      <w:del w:id="766" w:author="Diane Pulvino" w:date="2022-04-05T20:04:00Z">
        <w:r w:rsidRPr="00520DC8" w:rsidDel="00F36A20">
          <w:delText>to get</w:delText>
        </w:r>
      </w:del>
      <w:ins w:id="767" w:author="Diane Pulvino" w:date="2022-04-05T20:04:00Z">
        <w:r w:rsidR="00F36A20">
          <w:t>for</w:t>
        </w:r>
      </w:ins>
      <w:r w:rsidRPr="00520DC8">
        <w:t xml:space="preserve"> a fair comparison with the TMR</w:t>
      </w:r>
      <w:del w:id="768" w:author="Diane Pulvino" w:date="2022-04-05T20:04:00Z">
        <w:r w:rsidRPr="00520DC8" w:rsidDel="00F36A20">
          <w:delText>,</w:delText>
        </w:r>
      </w:del>
      <w:r w:rsidRPr="00520DC8">
        <w:t xml:space="preserve"> which has both stages and is fine-tuned by $\mathcal{L}^{'}_{Stage2}$</w:t>
      </w:r>
    </w:p>
    <w:p w14:paraId="22BFBBD7" w14:textId="610CC612" w:rsidR="005E1400" w:rsidRDefault="003D424B">
      <w:pPr>
        <w:pStyle w:val="BodyText"/>
      </w:pPr>
      <w:r>
        <w:rPr>
          <w:b/>
        </w:rPr>
        <w:t>Results on LFW.</w:t>
      </w:r>
      <w:r>
        <w:t xml:space="preserve"> The comparison between the experimental results of the proposed approach and other existing methods on the LFW data</w:t>
      </w:r>
      <w:ins w:id="769" w:author="Diane Pulvino" w:date="2022-04-05T20:04:00Z">
        <w:r w:rsidR="00F36A20">
          <w:t xml:space="preserve"> </w:t>
        </w:r>
      </w:ins>
      <w:r>
        <w:t xml:space="preserve">set is presented in Table [table1]. As shown in the table, </w:t>
      </w:r>
      <w:del w:id="770" w:author="Diane Pulvino" w:date="2022-04-05T20:04:00Z">
        <w:r w:rsidDel="00F36A20">
          <w:delText xml:space="preserve">we </w:delText>
        </w:r>
      </w:del>
      <w:ins w:id="771" w:author="Diane Pulvino" w:date="2022-04-05T20:04:00Z">
        <w:r w:rsidR="00F36A20">
          <w:t xml:space="preserve">the proposed method </w:t>
        </w:r>
      </w:ins>
      <w:r>
        <w:t>outperform</w:t>
      </w:r>
      <w:ins w:id="772" w:author="Diane Pulvino" w:date="2022-04-05T20:05:00Z">
        <w:r w:rsidR="00F36A20">
          <w:t>s</w:t>
        </w:r>
      </w:ins>
      <w:r>
        <w:t xml:space="preserve"> prior works across all input sizes. In particular, our TMR network achieves the highest accuracy of 95.9%, 97.9%, 98.7%, 99.1%, and 99.7%, as well as an improvement of 1.3%, 0.8%, 0.4%, 0.6%, and 0.4% </w:t>
      </w:r>
      <w:del w:id="773" w:author="Diane Pulvino" w:date="2022-04-05T20:05:00Z">
        <w:r w:rsidDel="00F36A20">
          <w:delText>compared with</w:delText>
        </w:r>
      </w:del>
      <w:ins w:id="774" w:author="Diane Pulvino" w:date="2022-04-05T20:05:00Z">
        <w:r w:rsidR="00F36A20">
          <w:t>over</w:t>
        </w:r>
      </w:ins>
      <w:r>
        <w:t xml:space="preserve"> </w:t>
      </w:r>
      <w:del w:id="775" w:author="Diane Pulvino" w:date="2022-04-05T20:05:00Z">
        <w:r w:rsidDel="00F36A20">
          <w:delText>Baseline</w:delText>
        </w:r>
      </w:del>
      <w:ins w:id="776" w:author="Diane Pulvino" w:date="2022-04-05T20:05:00Z">
        <w:r w:rsidR="00F36A20">
          <w:t>Baseline</w:t>
        </w:r>
      </w:ins>
      <w:r>
        <w:t xml:space="preserve">. The improvement </w:t>
      </w:r>
      <w:del w:id="777" w:author="Diane Pulvino" w:date="2022-04-05T20:05:00Z">
        <w:r w:rsidDel="00F36A20">
          <w:delText xml:space="preserve">of performance </w:delText>
        </w:r>
      </w:del>
      <w:r>
        <w:t>is</w:t>
      </w:r>
      <w:ins w:id="778" w:author="Diane Pulvino" w:date="2022-04-05T20:05:00Z">
        <w:r w:rsidR="00F36A20">
          <w:t xml:space="preserve"> more significant at</w:t>
        </w:r>
      </w:ins>
      <w:del w:id="779" w:author="Diane Pulvino" w:date="2022-04-05T20:05:00Z">
        <w:r w:rsidDel="00F36A20">
          <w:delText xml:space="preserve"> better for</w:delText>
        </w:r>
      </w:del>
      <w:r>
        <w:t xml:space="preserve"> smaller resolutions, indicating that our model </w:t>
      </w:r>
      <w:ins w:id="780" w:author="Diane Pulvino" w:date="2022-04-05T20:06:00Z">
        <w:r w:rsidR="00F36A20">
          <w:t xml:space="preserve">is </w:t>
        </w:r>
      </w:ins>
      <w:del w:id="781" w:author="Diane Pulvino" w:date="2022-04-05T20:06:00Z">
        <w:r w:rsidDel="00F36A20">
          <w:delText xml:space="preserve">has good </w:delText>
        </w:r>
      </w:del>
      <w:r>
        <w:t>adaptab</w:t>
      </w:r>
      <w:del w:id="782" w:author="Diane Pulvino" w:date="2022-04-05T20:06:00Z">
        <w:r w:rsidDel="00F36A20">
          <w:delText>i</w:delText>
        </w:r>
      </w:del>
      <w:r>
        <w:t>l</w:t>
      </w:r>
      <w:ins w:id="783" w:author="Diane Pulvino" w:date="2022-04-05T20:06:00Z">
        <w:r w:rsidR="00F36A20">
          <w:t>e</w:t>
        </w:r>
      </w:ins>
      <w:del w:id="784" w:author="Diane Pulvino" w:date="2022-04-05T20:06:00Z">
        <w:r w:rsidDel="00F36A20">
          <w:delText>ity</w:delText>
        </w:r>
      </w:del>
      <w:r>
        <w:t xml:space="preserve"> </w:t>
      </w:r>
      <w:del w:id="785" w:author="Diane Pulvino" w:date="2022-04-05T20:06:00Z">
        <w:r w:rsidDel="00F36A20">
          <w:delText xml:space="preserve">in </w:delText>
        </w:r>
      </w:del>
      <w:ins w:id="786" w:author="Diane Pulvino" w:date="2022-04-05T20:06:00Z">
        <w:r w:rsidR="00F36A20">
          <w:t xml:space="preserve">at </w:t>
        </w:r>
      </w:ins>
      <w:r>
        <w:t xml:space="preserve">representation learning with low resolutions. </w:t>
      </w:r>
      <w:del w:id="787" w:author="Diane Pulvino" w:date="2022-04-05T20:06:00Z">
        <w:r w:rsidDel="00F36A20">
          <w:delText>The reason is that b</w:delText>
        </w:r>
      </w:del>
      <w:ins w:id="788" w:author="Diane Pulvino" w:date="2022-04-05T20:06:00Z">
        <w:r w:rsidR="00F36A20">
          <w:t>B</w:t>
        </w:r>
      </w:ins>
      <w:r>
        <w:t xml:space="preserve">oth DCR and TCM minimize the distance </w:t>
      </w:r>
      <w:del w:id="789" w:author="Diane Pulvino" w:date="2022-04-05T20:06:00Z">
        <w:r w:rsidDel="00F36A20">
          <w:delText xml:space="preserve">only </w:delText>
        </w:r>
      </w:del>
      <w:r>
        <w:t>between the representations at the final layer</w:t>
      </w:r>
      <w:ins w:id="790" w:author="Diane Pulvino" w:date="2022-04-05T20:06:00Z">
        <w:r w:rsidR="00F36A20">
          <w:t xml:space="preserve"> only</w:t>
        </w:r>
      </w:ins>
      <w:r>
        <w:t>. The intermediate features, which always contain the structural patterns and</w:t>
      </w:r>
      <w:ins w:id="791" w:author="Diane Pulvino" w:date="2022-04-05T20:07:00Z">
        <w:r w:rsidR="00F36A20">
          <w:t xml:space="preserve"> act as</w:t>
        </w:r>
      </w:ins>
      <w:del w:id="792" w:author="Diane Pulvino" w:date="2022-04-05T20:06:00Z">
        <w:r w:rsidDel="00F36A20">
          <w:delText xml:space="preserve"> as</w:delText>
        </w:r>
      </w:del>
      <w:r>
        <w:t xml:space="preserve"> significant differentiating factors in face recognition, are left </w:t>
      </w:r>
      <w:commentRangeStart w:id="793"/>
      <w:r>
        <w:t>unconstrained</w:t>
      </w:r>
      <w:commentRangeEnd w:id="793"/>
      <w:r w:rsidR="00915D69">
        <w:rPr>
          <w:rStyle w:val="CommentReference"/>
        </w:rPr>
        <w:commentReference w:id="793"/>
      </w:r>
      <w:r>
        <w:t xml:space="preserve">. Our TMR network introduces supervision on multi-scale intermediate features to fully capture the guidance from HR to LR images, thus obtaining more robust representations. The results of </w:t>
      </w:r>
      <w:ins w:id="794" w:author="Diane Pulvino" w:date="2022-04-06T07:15:00Z">
        <w:r w:rsidR="00915D69">
          <w:t xml:space="preserve">experiments on </w:t>
        </w:r>
      </w:ins>
      <w:r>
        <w:t>the LFW data</w:t>
      </w:r>
      <w:ins w:id="795" w:author="Diane Pulvino" w:date="2022-04-05T20:07:00Z">
        <w:r w:rsidR="00F36A20">
          <w:t xml:space="preserve"> </w:t>
        </w:r>
      </w:ins>
      <w:r>
        <w:t xml:space="preserve">set show that our approach is especially beneficial </w:t>
      </w:r>
      <w:del w:id="796" w:author="Diane Pulvino" w:date="2022-04-06T07:17:00Z">
        <w:r w:rsidDel="00915D69">
          <w:delText>in various</w:delText>
        </w:r>
      </w:del>
      <w:ins w:id="797" w:author="Diane Pulvino" w:date="2022-04-06T07:17:00Z">
        <w:r w:rsidR="00915D69">
          <w:t>at</w:t>
        </w:r>
      </w:ins>
      <w:r>
        <w:t xml:space="preserve"> low</w:t>
      </w:r>
      <w:ins w:id="798" w:author="Diane Pulvino" w:date="2022-04-06T07:17:00Z">
        <w:r w:rsidR="00915D69">
          <w:t>er</w:t>
        </w:r>
      </w:ins>
      <w:r>
        <w:t xml:space="preserve"> resolutions.</w:t>
      </w:r>
    </w:p>
    <w:p w14:paraId="3095DAE2" w14:textId="079311B8" w:rsidR="005E1400" w:rsidRDefault="003D424B">
      <w:pPr>
        <w:pStyle w:val="TableCaption"/>
      </w:pPr>
      <w:r>
        <w:t xml:space="preserve">Face verification accuracy (%) of different methods using different probe sizes on </w:t>
      </w:r>
      <w:ins w:id="799" w:author="Diane Pulvino" w:date="2022-04-05T20:07:00Z">
        <w:r w:rsidR="00F36A20">
          <w:t xml:space="preserve">the </w:t>
        </w:r>
      </w:ins>
      <w:r>
        <w:t>LFW data</w:t>
      </w:r>
      <w:ins w:id="800" w:author="Diane Pulvino" w:date="2022-04-05T20:07:00Z">
        <w:r w:rsidR="00F36A20">
          <w:t xml:space="preserve"> </w:t>
        </w:r>
      </w:ins>
      <w:r>
        <w:t>set. Our baseline is the LR network trained by ArcFace loss.</w:t>
      </w:r>
    </w:p>
    <w:tbl>
      <w:tblPr>
        <w:tblStyle w:val="Normal"/>
        <w:tblW w:w="0" w:type="pct"/>
        <w:tblLook w:val="07E0" w:firstRow="1" w:lastRow="1" w:firstColumn="1" w:lastColumn="1" w:noHBand="1" w:noVBand="1"/>
      </w:tblPr>
      <w:tblGrid>
        <w:gridCol w:w="1107"/>
        <w:gridCol w:w="654"/>
        <w:gridCol w:w="920"/>
        <w:gridCol w:w="920"/>
        <w:gridCol w:w="920"/>
        <w:gridCol w:w="1052"/>
      </w:tblGrid>
      <w:tr w:rsidR="00915D69" w14:paraId="08D967C8" w14:textId="77777777">
        <w:tc>
          <w:tcPr>
            <w:tcW w:w="0" w:type="auto"/>
            <w:vAlign w:val="bottom"/>
          </w:tcPr>
          <w:p w14:paraId="7FFAD748" w14:textId="77777777" w:rsidR="005E1400" w:rsidRDefault="003D424B">
            <w:pPr>
              <w:pStyle w:val="Compact"/>
              <w:jc w:val="center"/>
            </w:pPr>
            <w:r>
              <w:t>Methods</w:t>
            </w:r>
          </w:p>
        </w:tc>
        <w:tc>
          <w:tcPr>
            <w:tcW w:w="0" w:type="auto"/>
            <w:vAlign w:val="bottom"/>
          </w:tcPr>
          <w:p w14:paraId="5521D46C" w14:textId="77777777" w:rsidR="005E1400" w:rsidRDefault="003D424B">
            <w:pPr>
              <w:pStyle w:val="Compact"/>
              <w:jc w:val="center"/>
            </w:pPr>
            <w:r>
              <w:t>8</w:t>
            </w:r>
            <m:oMath>
              <m:r>
                <w:rPr>
                  <w:rFonts w:ascii="Cambria Math" w:eastAsia="Cambria Math" w:hAnsi="Cambria Math"/>
                </w:rPr>
                <m:t>×</m:t>
              </m:r>
            </m:oMath>
            <w:r>
              <w:t>8</w:t>
            </w:r>
          </w:p>
        </w:tc>
        <w:tc>
          <w:tcPr>
            <w:tcW w:w="0" w:type="auto"/>
            <w:vAlign w:val="bottom"/>
          </w:tcPr>
          <w:p w14:paraId="0DDF2966" w14:textId="77777777" w:rsidR="005E1400" w:rsidRDefault="003D424B">
            <w:pPr>
              <w:pStyle w:val="Compact"/>
              <w:jc w:val="center"/>
            </w:pPr>
            <w:r>
              <w:t>12</w:t>
            </w:r>
            <m:oMath>
              <m:r>
                <w:rPr>
                  <w:rFonts w:ascii="Cambria Math" w:eastAsia="Cambria Math" w:hAnsi="Cambria Math"/>
                </w:rPr>
                <m:t>×</m:t>
              </m:r>
            </m:oMath>
            <w:r>
              <w:t>12</w:t>
            </w:r>
          </w:p>
        </w:tc>
        <w:tc>
          <w:tcPr>
            <w:tcW w:w="0" w:type="auto"/>
            <w:vAlign w:val="bottom"/>
          </w:tcPr>
          <w:p w14:paraId="4543F2B0" w14:textId="77777777" w:rsidR="005E1400" w:rsidRDefault="003D424B">
            <w:pPr>
              <w:pStyle w:val="Compact"/>
              <w:jc w:val="center"/>
            </w:pPr>
            <w:r>
              <w:t>16</w:t>
            </w:r>
            <m:oMath>
              <m:r>
                <w:rPr>
                  <w:rFonts w:ascii="Cambria Math" w:eastAsia="Cambria Math" w:hAnsi="Cambria Math"/>
                </w:rPr>
                <m:t>×</m:t>
              </m:r>
            </m:oMath>
            <w:r>
              <w:t>16</w:t>
            </w:r>
          </w:p>
        </w:tc>
        <w:tc>
          <w:tcPr>
            <w:tcW w:w="0" w:type="auto"/>
            <w:vAlign w:val="bottom"/>
          </w:tcPr>
          <w:p w14:paraId="5AC23276" w14:textId="77777777" w:rsidR="005E1400" w:rsidRDefault="003D424B">
            <w:pPr>
              <w:pStyle w:val="Compact"/>
              <w:jc w:val="center"/>
            </w:pPr>
            <w:r>
              <w:t>20</w:t>
            </w:r>
            <m:oMath>
              <m:r>
                <w:rPr>
                  <w:rFonts w:ascii="Cambria Math" w:eastAsia="Cambria Math" w:hAnsi="Cambria Math"/>
                </w:rPr>
                <m:t>×</m:t>
              </m:r>
            </m:oMath>
            <w:r>
              <w:t>20</w:t>
            </w:r>
          </w:p>
        </w:tc>
        <w:tc>
          <w:tcPr>
            <w:tcW w:w="0" w:type="auto"/>
            <w:vAlign w:val="bottom"/>
          </w:tcPr>
          <w:p w14:paraId="6716C19D" w14:textId="77777777" w:rsidR="005E1400" w:rsidRDefault="003D424B">
            <w:pPr>
              <w:pStyle w:val="Compact"/>
              <w:jc w:val="center"/>
            </w:pPr>
            <w:r>
              <w:t>112</w:t>
            </w:r>
            <m:oMath>
              <m:r>
                <w:rPr>
                  <w:rFonts w:ascii="Cambria Math" w:eastAsia="Cambria Math" w:hAnsi="Cambria Math"/>
                </w:rPr>
                <m:t>×</m:t>
              </m:r>
            </m:oMath>
            <w:r>
              <w:t>96</w:t>
            </w:r>
          </w:p>
        </w:tc>
      </w:tr>
    </w:tbl>
    <w:tbl>
      <w:tblPr>
        <w:tblW w:w="0" w:type="pct"/>
        <w:tblLook w:val="07E0" w:firstRow="1" w:lastRow="1" w:firstColumn="1" w:lastColumn="1" w:noHBand="1" w:noVBand="1"/>
      </w:tblPr>
      <w:tblGrid>
        <w:gridCol w:w="3443"/>
        <w:gridCol w:w="699"/>
        <w:gridCol w:w="699"/>
        <w:gridCol w:w="699"/>
        <w:gridCol w:w="699"/>
        <w:gridCol w:w="699"/>
      </w:tblGrid>
      <w:tr w:rsidR="005E1400" w14:paraId="6CD62281" w14:textId="77777777">
        <w:tc>
          <w:tcPr>
            <w:tcW w:w="0" w:type="auto"/>
          </w:tcPr>
          <w:p w14:paraId="1F5DCE3B" w14:textId="77777777" w:rsidR="005E1400" w:rsidRDefault="003D424B">
            <w:pPr>
              <w:pStyle w:val="Compact"/>
              <w:jc w:val="center"/>
            </w:pPr>
            <w:r>
              <w:t>ResNet (He et al. 2016)</w:t>
            </w:r>
          </w:p>
        </w:tc>
        <w:tc>
          <w:tcPr>
            <w:tcW w:w="0" w:type="auto"/>
          </w:tcPr>
          <w:p w14:paraId="6CBD797C" w14:textId="77777777" w:rsidR="005E1400" w:rsidRDefault="003D424B">
            <w:pPr>
              <w:pStyle w:val="Compact"/>
              <w:jc w:val="center"/>
            </w:pPr>
            <w:r>
              <w:t>72.7</w:t>
            </w:r>
          </w:p>
        </w:tc>
        <w:tc>
          <w:tcPr>
            <w:tcW w:w="0" w:type="auto"/>
          </w:tcPr>
          <w:p w14:paraId="3BEA71E6" w14:textId="77777777" w:rsidR="005E1400" w:rsidRDefault="003D424B">
            <w:pPr>
              <w:pStyle w:val="Compact"/>
              <w:jc w:val="center"/>
            </w:pPr>
            <w:r>
              <w:t>84.1</w:t>
            </w:r>
          </w:p>
        </w:tc>
        <w:tc>
          <w:tcPr>
            <w:tcW w:w="0" w:type="auto"/>
          </w:tcPr>
          <w:p w14:paraId="2C20551B" w14:textId="77777777" w:rsidR="005E1400" w:rsidRDefault="003D424B">
            <w:pPr>
              <w:pStyle w:val="Compact"/>
              <w:jc w:val="center"/>
            </w:pPr>
            <w:r>
              <w:t>92.3</w:t>
            </w:r>
          </w:p>
        </w:tc>
        <w:tc>
          <w:tcPr>
            <w:tcW w:w="0" w:type="auto"/>
          </w:tcPr>
          <w:p w14:paraId="6F6DAA66" w14:textId="77777777" w:rsidR="005E1400" w:rsidRDefault="003D424B">
            <w:pPr>
              <w:pStyle w:val="Compact"/>
              <w:jc w:val="center"/>
            </w:pPr>
            <w:r>
              <w:t>95.4</w:t>
            </w:r>
          </w:p>
        </w:tc>
        <w:tc>
          <w:tcPr>
            <w:tcW w:w="0" w:type="auto"/>
          </w:tcPr>
          <w:p w14:paraId="5D2EF0BB" w14:textId="77777777" w:rsidR="005E1400" w:rsidRDefault="003D424B">
            <w:pPr>
              <w:pStyle w:val="Compact"/>
              <w:jc w:val="center"/>
            </w:pPr>
            <w:r>
              <w:t>98.7</w:t>
            </w:r>
          </w:p>
        </w:tc>
      </w:tr>
      <w:tr w:rsidR="005E1400" w14:paraId="434D572E" w14:textId="77777777">
        <w:tc>
          <w:tcPr>
            <w:tcW w:w="0" w:type="auto"/>
          </w:tcPr>
          <w:p w14:paraId="6DF69045" w14:textId="77777777" w:rsidR="005E1400" w:rsidRDefault="003D424B">
            <w:pPr>
              <w:pStyle w:val="Compact"/>
              <w:jc w:val="center"/>
            </w:pPr>
            <w:r>
              <w:t>ResNet-FT</w:t>
            </w:r>
          </w:p>
        </w:tc>
        <w:tc>
          <w:tcPr>
            <w:tcW w:w="0" w:type="auto"/>
          </w:tcPr>
          <w:p w14:paraId="27098601" w14:textId="77777777" w:rsidR="005E1400" w:rsidRDefault="003D424B">
            <w:pPr>
              <w:pStyle w:val="Compact"/>
              <w:jc w:val="center"/>
            </w:pPr>
            <w:r>
              <w:t>88.9</w:t>
            </w:r>
          </w:p>
        </w:tc>
        <w:tc>
          <w:tcPr>
            <w:tcW w:w="0" w:type="auto"/>
          </w:tcPr>
          <w:p w14:paraId="33668D3C" w14:textId="77777777" w:rsidR="005E1400" w:rsidRDefault="003D424B">
            <w:pPr>
              <w:pStyle w:val="Compact"/>
              <w:jc w:val="center"/>
            </w:pPr>
            <w:r>
              <w:t>93.8</w:t>
            </w:r>
          </w:p>
        </w:tc>
        <w:tc>
          <w:tcPr>
            <w:tcW w:w="0" w:type="auto"/>
          </w:tcPr>
          <w:p w14:paraId="00450B78" w14:textId="77777777" w:rsidR="005E1400" w:rsidRDefault="003D424B">
            <w:pPr>
              <w:pStyle w:val="Compact"/>
              <w:jc w:val="center"/>
            </w:pPr>
            <w:r>
              <w:t>95.9</w:t>
            </w:r>
          </w:p>
        </w:tc>
        <w:tc>
          <w:tcPr>
            <w:tcW w:w="0" w:type="auto"/>
          </w:tcPr>
          <w:p w14:paraId="73D5B7CF" w14:textId="77777777" w:rsidR="005E1400" w:rsidRDefault="003D424B">
            <w:pPr>
              <w:pStyle w:val="Compact"/>
              <w:jc w:val="center"/>
            </w:pPr>
            <w:r>
              <w:t>96.8</w:t>
            </w:r>
          </w:p>
        </w:tc>
        <w:tc>
          <w:tcPr>
            <w:tcW w:w="0" w:type="auto"/>
          </w:tcPr>
          <w:p w14:paraId="68F96966" w14:textId="77777777" w:rsidR="005E1400" w:rsidRDefault="003D424B">
            <w:pPr>
              <w:pStyle w:val="Compact"/>
              <w:jc w:val="center"/>
            </w:pPr>
            <w:r>
              <w:t>98.8</w:t>
            </w:r>
          </w:p>
        </w:tc>
      </w:tr>
      <w:tr w:rsidR="005E1400" w14:paraId="28748A81" w14:textId="77777777">
        <w:tc>
          <w:tcPr>
            <w:tcW w:w="0" w:type="auto"/>
          </w:tcPr>
          <w:p w14:paraId="0916537C" w14:textId="77777777" w:rsidR="005E1400" w:rsidRDefault="003D424B">
            <w:pPr>
              <w:pStyle w:val="Compact"/>
              <w:jc w:val="center"/>
            </w:pPr>
            <w:r>
              <w:t>Trunk (Lu, Jiang, and Kot 2018)</w:t>
            </w:r>
          </w:p>
        </w:tc>
        <w:tc>
          <w:tcPr>
            <w:tcW w:w="0" w:type="auto"/>
          </w:tcPr>
          <w:p w14:paraId="388D725F" w14:textId="77777777" w:rsidR="005E1400" w:rsidRDefault="003D424B">
            <w:pPr>
              <w:pStyle w:val="Compact"/>
              <w:jc w:val="center"/>
            </w:pPr>
            <w:r>
              <w:t>92.2</w:t>
            </w:r>
          </w:p>
        </w:tc>
        <w:tc>
          <w:tcPr>
            <w:tcW w:w="0" w:type="auto"/>
          </w:tcPr>
          <w:p w14:paraId="25697470" w14:textId="77777777" w:rsidR="005E1400" w:rsidRDefault="003D424B">
            <w:pPr>
              <w:pStyle w:val="Compact"/>
              <w:jc w:val="center"/>
            </w:pPr>
            <w:r>
              <w:t>93.6</w:t>
            </w:r>
          </w:p>
        </w:tc>
        <w:tc>
          <w:tcPr>
            <w:tcW w:w="0" w:type="auto"/>
          </w:tcPr>
          <w:p w14:paraId="59A4C2EE" w14:textId="77777777" w:rsidR="005E1400" w:rsidRDefault="003D424B">
            <w:pPr>
              <w:pStyle w:val="Compact"/>
              <w:jc w:val="center"/>
            </w:pPr>
            <w:r>
              <w:t>95.5</w:t>
            </w:r>
          </w:p>
        </w:tc>
        <w:tc>
          <w:tcPr>
            <w:tcW w:w="0" w:type="auto"/>
          </w:tcPr>
          <w:p w14:paraId="20D700ED" w14:textId="77777777" w:rsidR="005E1400" w:rsidRDefault="003D424B">
            <w:pPr>
              <w:pStyle w:val="Compact"/>
              <w:jc w:val="center"/>
            </w:pPr>
            <w:r>
              <w:t>96.8</w:t>
            </w:r>
          </w:p>
        </w:tc>
        <w:tc>
          <w:tcPr>
            <w:tcW w:w="0" w:type="auto"/>
          </w:tcPr>
          <w:p w14:paraId="734B3D1E" w14:textId="77777777" w:rsidR="005E1400" w:rsidRDefault="003D424B">
            <w:pPr>
              <w:pStyle w:val="Compact"/>
              <w:jc w:val="center"/>
            </w:pPr>
            <w:r>
              <w:t>98.4</w:t>
            </w:r>
          </w:p>
        </w:tc>
      </w:tr>
      <w:tr w:rsidR="005E1400" w14:paraId="460197EC" w14:textId="77777777">
        <w:tc>
          <w:tcPr>
            <w:tcW w:w="0" w:type="auto"/>
          </w:tcPr>
          <w:p w14:paraId="19F25234" w14:textId="77777777" w:rsidR="005E1400" w:rsidRDefault="003D424B">
            <w:pPr>
              <w:pStyle w:val="Compact"/>
              <w:jc w:val="center"/>
            </w:pPr>
            <w:r>
              <w:t>DCR (Lu, Jiang, and Kot 2018)</w:t>
            </w:r>
          </w:p>
        </w:tc>
        <w:tc>
          <w:tcPr>
            <w:tcW w:w="0" w:type="auto"/>
          </w:tcPr>
          <w:p w14:paraId="0048587B" w14:textId="77777777" w:rsidR="005E1400" w:rsidRDefault="003D424B">
            <w:pPr>
              <w:pStyle w:val="Compact"/>
              <w:jc w:val="center"/>
            </w:pPr>
            <w:r>
              <w:t>93.6</w:t>
            </w:r>
          </w:p>
        </w:tc>
        <w:tc>
          <w:tcPr>
            <w:tcW w:w="0" w:type="auto"/>
          </w:tcPr>
          <w:p w14:paraId="72771403" w14:textId="77777777" w:rsidR="005E1400" w:rsidRDefault="003D424B">
            <w:pPr>
              <w:pStyle w:val="Compact"/>
              <w:jc w:val="center"/>
            </w:pPr>
            <w:r>
              <w:t>95.3</w:t>
            </w:r>
          </w:p>
        </w:tc>
        <w:tc>
          <w:tcPr>
            <w:tcW w:w="0" w:type="auto"/>
          </w:tcPr>
          <w:p w14:paraId="5D47B32C" w14:textId="77777777" w:rsidR="005E1400" w:rsidRDefault="003D424B">
            <w:pPr>
              <w:pStyle w:val="Compact"/>
              <w:jc w:val="center"/>
            </w:pPr>
            <w:r>
              <w:t>96.6</w:t>
            </w:r>
          </w:p>
        </w:tc>
        <w:tc>
          <w:tcPr>
            <w:tcW w:w="0" w:type="auto"/>
          </w:tcPr>
          <w:p w14:paraId="22B17F6B" w14:textId="77777777" w:rsidR="005E1400" w:rsidRDefault="003D424B">
            <w:pPr>
              <w:pStyle w:val="Compact"/>
              <w:jc w:val="center"/>
            </w:pPr>
            <w:r>
              <w:t>97.3</w:t>
            </w:r>
          </w:p>
        </w:tc>
        <w:tc>
          <w:tcPr>
            <w:tcW w:w="0" w:type="auto"/>
          </w:tcPr>
          <w:p w14:paraId="0E71FCF2" w14:textId="77777777" w:rsidR="005E1400" w:rsidRDefault="003D424B">
            <w:pPr>
              <w:pStyle w:val="Compact"/>
              <w:jc w:val="center"/>
            </w:pPr>
            <w:r>
              <w:t>98.7</w:t>
            </w:r>
          </w:p>
        </w:tc>
      </w:tr>
      <w:tr w:rsidR="005E1400" w14:paraId="230145C3" w14:textId="77777777">
        <w:tc>
          <w:tcPr>
            <w:tcW w:w="0" w:type="auto"/>
          </w:tcPr>
          <w:p w14:paraId="462E0191" w14:textId="77777777" w:rsidR="005E1400" w:rsidRDefault="003D424B">
            <w:pPr>
              <w:pStyle w:val="Compact"/>
              <w:jc w:val="center"/>
            </w:pPr>
            <w:r>
              <w:t>TCN (Zha and Chao 2019)</w:t>
            </w:r>
          </w:p>
        </w:tc>
        <w:tc>
          <w:tcPr>
            <w:tcW w:w="0" w:type="auto"/>
          </w:tcPr>
          <w:p w14:paraId="6DFEE06E" w14:textId="77777777" w:rsidR="005E1400" w:rsidRDefault="003D424B">
            <w:pPr>
              <w:pStyle w:val="Compact"/>
              <w:jc w:val="center"/>
            </w:pPr>
            <w:r>
              <w:t>90.5</w:t>
            </w:r>
          </w:p>
        </w:tc>
        <w:tc>
          <w:tcPr>
            <w:tcW w:w="0" w:type="auto"/>
          </w:tcPr>
          <w:p w14:paraId="65F4C41C" w14:textId="77777777" w:rsidR="005E1400" w:rsidRDefault="003D424B">
            <w:pPr>
              <w:pStyle w:val="Compact"/>
              <w:jc w:val="center"/>
            </w:pPr>
            <w:r>
              <w:t>94.7</w:t>
            </w:r>
          </w:p>
        </w:tc>
        <w:tc>
          <w:tcPr>
            <w:tcW w:w="0" w:type="auto"/>
          </w:tcPr>
          <w:p w14:paraId="7A145297" w14:textId="77777777" w:rsidR="005E1400" w:rsidRDefault="003D424B">
            <w:pPr>
              <w:pStyle w:val="Compact"/>
              <w:jc w:val="center"/>
            </w:pPr>
            <w:r>
              <w:t>97.2</w:t>
            </w:r>
          </w:p>
        </w:tc>
        <w:tc>
          <w:tcPr>
            <w:tcW w:w="0" w:type="auto"/>
          </w:tcPr>
          <w:p w14:paraId="78B164B0" w14:textId="77777777" w:rsidR="005E1400" w:rsidRDefault="003D424B">
            <w:pPr>
              <w:pStyle w:val="Compact"/>
              <w:jc w:val="center"/>
            </w:pPr>
            <w:r>
              <w:t>97.8</w:t>
            </w:r>
          </w:p>
        </w:tc>
        <w:tc>
          <w:tcPr>
            <w:tcW w:w="0" w:type="auto"/>
          </w:tcPr>
          <w:p w14:paraId="48709B43" w14:textId="77777777" w:rsidR="005E1400" w:rsidRDefault="003D424B">
            <w:pPr>
              <w:pStyle w:val="Compact"/>
              <w:jc w:val="center"/>
            </w:pPr>
            <w:r>
              <w:t>n/a</w:t>
            </w:r>
          </w:p>
        </w:tc>
      </w:tr>
      <w:tr w:rsidR="005E1400" w14:paraId="15151924" w14:textId="77777777">
        <w:tc>
          <w:tcPr>
            <w:tcW w:w="0" w:type="auto"/>
          </w:tcPr>
          <w:p w14:paraId="02DE1D50" w14:textId="77777777" w:rsidR="005E1400" w:rsidRDefault="003D424B">
            <w:pPr>
              <w:pStyle w:val="Compact"/>
              <w:jc w:val="center"/>
            </w:pPr>
            <w:r>
              <w:t>Baseline</w:t>
            </w:r>
          </w:p>
        </w:tc>
        <w:tc>
          <w:tcPr>
            <w:tcW w:w="0" w:type="auto"/>
          </w:tcPr>
          <w:p w14:paraId="1E1746E1" w14:textId="77777777" w:rsidR="005E1400" w:rsidRDefault="003D424B">
            <w:pPr>
              <w:pStyle w:val="Compact"/>
              <w:jc w:val="center"/>
            </w:pPr>
            <w:r>
              <w:t>94.6</w:t>
            </w:r>
          </w:p>
        </w:tc>
        <w:tc>
          <w:tcPr>
            <w:tcW w:w="0" w:type="auto"/>
          </w:tcPr>
          <w:p w14:paraId="7E06DDC9" w14:textId="77777777" w:rsidR="005E1400" w:rsidRDefault="003D424B">
            <w:pPr>
              <w:pStyle w:val="Compact"/>
              <w:jc w:val="center"/>
            </w:pPr>
            <w:r>
              <w:t>97.1</w:t>
            </w:r>
          </w:p>
        </w:tc>
        <w:tc>
          <w:tcPr>
            <w:tcW w:w="0" w:type="auto"/>
          </w:tcPr>
          <w:p w14:paraId="687753C4" w14:textId="77777777" w:rsidR="005E1400" w:rsidRDefault="003D424B">
            <w:pPr>
              <w:pStyle w:val="Compact"/>
              <w:jc w:val="center"/>
            </w:pPr>
            <w:r>
              <w:t>98.3</w:t>
            </w:r>
          </w:p>
        </w:tc>
        <w:tc>
          <w:tcPr>
            <w:tcW w:w="0" w:type="auto"/>
          </w:tcPr>
          <w:p w14:paraId="44D567D6" w14:textId="77777777" w:rsidR="005E1400" w:rsidRDefault="003D424B">
            <w:pPr>
              <w:pStyle w:val="Compact"/>
              <w:jc w:val="center"/>
            </w:pPr>
            <w:r>
              <w:t>98.5</w:t>
            </w:r>
          </w:p>
        </w:tc>
        <w:tc>
          <w:tcPr>
            <w:tcW w:w="0" w:type="auto"/>
          </w:tcPr>
          <w:p w14:paraId="49FD4A38" w14:textId="77777777" w:rsidR="005E1400" w:rsidRDefault="003D424B">
            <w:pPr>
              <w:pStyle w:val="Compact"/>
              <w:jc w:val="center"/>
            </w:pPr>
            <w:r>
              <w:t>99.3</w:t>
            </w:r>
          </w:p>
        </w:tc>
      </w:tr>
      <w:tr w:rsidR="005E1400" w14:paraId="2EF733A3" w14:textId="77777777">
        <w:tc>
          <w:tcPr>
            <w:tcW w:w="0" w:type="auto"/>
          </w:tcPr>
          <w:p w14:paraId="657248E7" w14:textId="77777777" w:rsidR="005E1400" w:rsidRDefault="003D424B">
            <w:pPr>
              <w:pStyle w:val="Compact"/>
              <w:jc w:val="center"/>
            </w:pPr>
            <w:r>
              <w:t>Ours(Stage1)</w:t>
            </w:r>
          </w:p>
        </w:tc>
        <w:tc>
          <w:tcPr>
            <w:tcW w:w="0" w:type="auto"/>
          </w:tcPr>
          <w:p w14:paraId="6C63A30D" w14:textId="77777777" w:rsidR="005E1400" w:rsidRDefault="003D424B">
            <w:pPr>
              <w:pStyle w:val="Compact"/>
              <w:jc w:val="center"/>
            </w:pPr>
            <w:r>
              <w:t>95.5</w:t>
            </w:r>
          </w:p>
        </w:tc>
        <w:tc>
          <w:tcPr>
            <w:tcW w:w="0" w:type="auto"/>
          </w:tcPr>
          <w:p w14:paraId="45732175" w14:textId="77777777" w:rsidR="005E1400" w:rsidRDefault="003D424B">
            <w:pPr>
              <w:pStyle w:val="Compact"/>
              <w:jc w:val="center"/>
            </w:pPr>
            <w:r>
              <w:t>97.5</w:t>
            </w:r>
          </w:p>
        </w:tc>
        <w:tc>
          <w:tcPr>
            <w:tcW w:w="0" w:type="auto"/>
          </w:tcPr>
          <w:p w14:paraId="6CD76988" w14:textId="77777777" w:rsidR="005E1400" w:rsidRDefault="003D424B">
            <w:pPr>
              <w:pStyle w:val="Compact"/>
              <w:jc w:val="center"/>
            </w:pPr>
            <w:r>
              <w:t>98.5</w:t>
            </w:r>
          </w:p>
        </w:tc>
        <w:tc>
          <w:tcPr>
            <w:tcW w:w="0" w:type="auto"/>
          </w:tcPr>
          <w:p w14:paraId="1EF8730E" w14:textId="77777777" w:rsidR="005E1400" w:rsidRDefault="003D424B">
            <w:pPr>
              <w:pStyle w:val="Compact"/>
              <w:jc w:val="center"/>
            </w:pPr>
            <w:r>
              <w:t>99.0</w:t>
            </w:r>
          </w:p>
        </w:tc>
        <w:tc>
          <w:tcPr>
            <w:tcW w:w="0" w:type="auto"/>
          </w:tcPr>
          <w:p w14:paraId="3C62A240" w14:textId="77777777" w:rsidR="005E1400" w:rsidRDefault="003D424B">
            <w:pPr>
              <w:pStyle w:val="Compact"/>
              <w:jc w:val="center"/>
            </w:pPr>
            <w:r>
              <w:t>99.6</w:t>
            </w:r>
          </w:p>
        </w:tc>
      </w:tr>
      <w:tr w:rsidR="005E1400" w14:paraId="7C0D124D" w14:textId="77777777">
        <w:tc>
          <w:tcPr>
            <w:tcW w:w="0" w:type="auto"/>
          </w:tcPr>
          <w:p w14:paraId="5C84CB81" w14:textId="77777777" w:rsidR="005E1400" w:rsidRDefault="003D424B">
            <w:pPr>
              <w:pStyle w:val="Compact"/>
              <w:jc w:val="center"/>
            </w:pPr>
            <w:commentRangeStart w:id="801"/>
            <w:r>
              <w:t>Ours(Stage1+Stage2)</w:t>
            </w:r>
            <w:commentRangeEnd w:id="801"/>
            <w:r w:rsidR="00F36A20">
              <w:rPr>
                <w:rStyle w:val="CommentReference"/>
              </w:rPr>
              <w:commentReference w:id="801"/>
            </w:r>
          </w:p>
        </w:tc>
        <w:tc>
          <w:tcPr>
            <w:tcW w:w="0" w:type="auto"/>
          </w:tcPr>
          <w:p w14:paraId="6D800527" w14:textId="77777777" w:rsidR="005E1400" w:rsidRDefault="003D424B">
            <w:pPr>
              <w:pStyle w:val="Compact"/>
              <w:jc w:val="center"/>
            </w:pPr>
            <w:r>
              <w:rPr>
                <w:b/>
              </w:rPr>
              <w:t>95.9</w:t>
            </w:r>
          </w:p>
        </w:tc>
        <w:tc>
          <w:tcPr>
            <w:tcW w:w="0" w:type="auto"/>
          </w:tcPr>
          <w:p w14:paraId="63529B95" w14:textId="77777777" w:rsidR="005E1400" w:rsidRDefault="003D424B">
            <w:pPr>
              <w:pStyle w:val="Compact"/>
              <w:jc w:val="center"/>
            </w:pPr>
            <w:r>
              <w:rPr>
                <w:b/>
              </w:rPr>
              <w:t>97.9</w:t>
            </w:r>
          </w:p>
        </w:tc>
        <w:tc>
          <w:tcPr>
            <w:tcW w:w="0" w:type="auto"/>
          </w:tcPr>
          <w:p w14:paraId="73278B0D" w14:textId="77777777" w:rsidR="005E1400" w:rsidRDefault="003D424B">
            <w:pPr>
              <w:pStyle w:val="Compact"/>
              <w:jc w:val="center"/>
            </w:pPr>
            <w:r>
              <w:rPr>
                <w:b/>
              </w:rPr>
              <w:t>98.7</w:t>
            </w:r>
          </w:p>
        </w:tc>
        <w:tc>
          <w:tcPr>
            <w:tcW w:w="0" w:type="auto"/>
          </w:tcPr>
          <w:p w14:paraId="4F0E6F74" w14:textId="77777777" w:rsidR="005E1400" w:rsidRDefault="003D424B">
            <w:pPr>
              <w:pStyle w:val="Compact"/>
              <w:jc w:val="center"/>
            </w:pPr>
            <w:r>
              <w:rPr>
                <w:b/>
              </w:rPr>
              <w:t>99.1</w:t>
            </w:r>
          </w:p>
        </w:tc>
        <w:tc>
          <w:tcPr>
            <w:tcW w:w="0" w:type="auto"/>
          </w:tcPr>
          <w:p w14:paraId="77D6872F" w14:textId="77777777" w:rsidR="005E1400" w:rsidRDefault="003D424B">
            <w:pPr>
              <w:pStyle w:val="Compact"/>
              <w:jc w:val="center"/>
            </w:pPr>
            <w:r>
              <w:rPr>
                <w:b/>
              </w:rPr>
              <w:t>99.7</w:t>
            </w:r>
          </w:p>
        </w:tc>
      </w:tr>
    </w:tbl>
    <w:p w14:paraId="1C841A79" w14:textId="77777777" w:rsidR="005E1400" w:rsidRDefault="005E1400">
      <w:pPr>
        <w:pStyle w:val="BodyText"/>
      </w:pPr>
    </w:p>
    <w:p w14:paraId="12F8493C" w14:textId="732E29EE" w:rsidR="005E1400" w:rsidRDefault="003D424B">
      <w:pPr>
        <w:pStyle w:val="TableCaption"/>
      </w:pPr>
      <w:r>
        <w:t>Rank-1 IR(%) of face identification on SCFace data</w:t>
      </w:r>
      <w:ins w:id="802" w:author="Diane Pulvino" w:date="2022-04-05T20:08:00Z">
        <w:r w:rsidR="00F36A20">
          <w:t xml:space="preserve"> </w:t>
        </w:r>
      </w:ins>
      <w:r>
        <w:t xml:space="preserve">set. </w:t>
      </w:r>
      <w:ins w:id="803" w:author="Diane Pulvino" w:date="2022-04-05T20:08:00Z">
        <w:r w:rsidR="00F36A20">
          <w:t xml:space="preserve">Testing without fine tuning is indicated by </w:t>
        </w:r>
      </w:ins>
      <w:r>
        <w:t>’w/o FT</w:t>
      </w:r>
      <w:ins w:id="804" w:author="Diane Pulvino" w:date="2022-04-05T20:08:00Z">
        <w:r w:rsidR="00F36A20">
          <w:t>.</w:t>
        </w:r>
      </w:ins>
      <w:r>
        <w:t>’</w:t>
      </w:r>
      <w:del w:id="805" w:author="Diane Pulvino" w:date="2022-04-05T20:08:00Z">
        <w:r w:rsidDel="00F36A20">
          <w:delText xml:space="preserve"> means testing without fine-tuning.</w:delText>
        </w:r>
      </w:del>
    </w:p>
    <w:tbl>
      <w:tblPr>
        <w:tblW w:w="4192" w:type="pct"/>
        <w:tblLook w:val="04A0" w:firstRow="1" w:lastRow="0" w:firstColumn="1" w:lastColumn="0" w:noHBand="0" w:noVBand="1"/>
      </w:tblPr>
      <w:tblGrid>
        <w:gridCol w:w="3619"/>
        <w:gridCol w:w="1283"/>
        <w:gridCol w:w="841"/>
        <w:gridCol w:w="841"/>
        <w:gridCol w:w="841"/>
      </w:tblGrid>
      <w:tr w:rsidR="005E1400" w14:paraId="5AB935CB" w14:textId="77777777" w:rsidTr="00A22DE2">
        <w:tc>
          <w:tcPr>
            <w:tcW w:w="0" w:type="auto"/>
          </w:tcPr>
          <w:p w14:paraId="5A1E3BE4" w14:textId="77777777" w:rsidR="005E1400" w:rsidRDefault="005E1400">
            <w:pPr>
              <w:pStyle w:val="Compact"/>
            </w:pPr>
          </w:p>
        </w:tc>
        <w:tc>
          <w:tcPr>
            <w:tcW w:w="0" w:type="auto"/>
          </w:tcPr>
          <w:p w14:paraId="54EC8367" w14:textId="77777777" w:rsidR="005E1400" w:rsidRDefault="003D424B">
            <w:pPr>
              <w:pStyle w:val="Compact"/>
              <w:jc w:val="center"/>
            </w:pPr>
            <w:r>
              <w:t>d1</w:t>
            </w:r>
          </w:p>
        </w:tc>
        <w:tc>
          <w:tcPr>
            <w:tcW w:w="0" w:type="auto"/>
          </w:tcPr>
          <w:p w14:paraId="1079DDA3" w14:textId="77777777" w:rsidR="005E1400" w:rsidRDefault="003D424B">
            <w:pPr>
              <w:pStyle w:val="Compact"/>
              <w:jc w:val="center"/>
            </w:pPr>
            <w:r>
              <w:t>d2</w:t>
            </w:r>
          </w:p>
        </w:tc>
        <w:tc>
          <w:tcPr>
            <w:tcW w:w="0" w:type="auto"/>
          </w:tcPr>
          <w:p w14:paraId="2E387A2D" w14:textId="77777777" w:rsidR="005E1400" w:rsidRDefault="003D424B">
            <w:pPr>
              <w:pStyle w:val="Compact"/>
              <w:jc w:val="center"/>
            </w:pPr>
            <w:r>
              <w:t>d3</w:t>
            </w:r>
          </w:p>
        </w:tc>
        <w:tc>
          <w:tcPr>
            <w:tcW w:w="0" w:type="auto"/>
          </w:tcPr>
          <w:p w14:paraId="47B3E085" w14:textId="77777777" w:rsidR="005E1400" w:rsidRDefault="003D424B">
            <w:pPr>
              <w:pStyle w:val="Compact"/>
              <w:jc w:val="center"/>
            </w:pPr>
            <w:r>
              <w:t>avg.</w:t>
            </w:r>
          </w:p>
        </w:tc>
      </w:tr>
      <w:tr w:rsidR="005E1400" w14:paraId="36111044" w14:textId="77777777" w:rsidTr="00A22DE2">
        <w:tc>
          <w:tcPr>
            <w:tcW w:w="0" w:type="auto"/>
          </w:tcPr>
          <w:p w14:paraId="0E5180AB" w14:textId="77777777" w:rsidR="005E1400" w:rsidRDefault="003D424B">
            <w:pPr>
              <w:pStyle w:val="Compact"/>
              <w:jc w:val="center"/>
            </w:pPr>
            <w:r>
              <w:t>DCR (Lu, Jiang, and Kot 2018)</w:t>
            </w:r>
          </w:p>
        </w:tc>
        <w:tc>
          <w:tcPr>
            <w:tcW w:w="0" w:type="auto"/>
          </w:tcPr>
          <w:p w14:paraId="67C1E461" w14:textId="77777777" w:rsidR="005E1400" w:rsidRDefault="003D424B">
            <w:pPr>
              <w:pStyle w:val="Compact"/>
              <w:jc w:val="center"/>
            </w:pPr>
            <w:r>
              <w:t>73.30</w:t>
            </w:r>
          </w:p>
        </w:tc>
        <w:tc>
          <w:tcPr>
            <w:tcW w:w="0" w:type="auto"/>
          </w:tcPr>
          <w:p w14:paraId="1463494A" w14:textId="77777777" w:rsidR="005E1400" w:rsidRDefault="003D424B">
            <w:pPr>
              <w:pStyle w:val="Compact"/>
              <w:jc w:val="center"/>
            </w:pPr>
            <w:r>
              <w:t>93.50</w:t>
            </w:r>
          </w:p>
        </w:tc>
        <w:tc>
          <w:tcPr>
            <w:tcW w:w="0" w:type="auto"/>
          </w:tcPr>
          <w:p w14:paraId="3FFF4C83" w14:textId="77777777" w:rsidR="005E1400" w:rsidRDefault="003D424B">
            <w:pPr>
              <w:pStyle w:val="Compact"/>
              <w:jc w:val="center"/>
            </w:pPr>
            <w:r>
              <w:t>98.00</w:t>
            </w:r>
          </w:p>
        </w:tc>
        <w:tc>
          <w:tcPr>
            <w:tcW w:w="0" w:type="auto"/>
          </w:tcPr>
          <w:p w14:paraId="40271302" w14:textId="77777777" w:rsidR="005E1400" w:rsidRDefault="003D424B">
            <w:pPr>
              <w:pStyle w:val="Compact"/>
              <w:jc w:val="center"/>
            </w:pPr>
            <w:r>
              <w:t>88.27</w:t>
            </w:r>
          </w:p>
        </w:tc>
      </w:tr>
      <w:tr w:rsidR="005E1400" w14:paraId="35C330F8" w14:textId="77777777" w:rsidTr="00A22DE2">
        <w:tc>
          <w:tcPr>
            <w:tcW w:w="0" w:type="auto"/>
          </w:tcPr>
          <w:p w14:paraId="47A9C0B1" w14:textId="77777777" w:rsidR="005E1400" w:rsidRDefault="003D424B">
            <w:pPr>
              <w:pStyle w:val="Compact"/>
              <w:jc w:val="center"/>
            </w:pPr>
            <w:r>
              <w:lastRenderedPageBreak/>
              <w:t>TCN (Zha and Chao 2019)</w:t>
            </w:r>
          </w:p>
        </w:tc>
        <w:tc>
          <w:tcPr>
            <w:tcW w:w="0" w:type="auto"/>
          </w:tcPr>
          <w:p w14:paraId="565224C9" w14:textId="77777777" w:rsidR="005E1400" w:rsidRDefault="003D424B">
            <w:pPr>
              <w:pStyle w:val="Compact"/>
              <w:jc w:val="center"/>
            </w:pPr>
            <w:r>
              <w:t>74.60</w:t>
            </w:r>
          </w:p>
        </w:tc>
        <w:tc>
          <w:tcPr>
            <w:tcW w:w="0" w:type="auto"/>
          </w:tcPr>
          <w:p w14:paraId="285A0EBC" w14:textId="77777777" w:rsidR="005E1400" w:rsidRDefault="003D424B">
            <w:pPr>
              <w:pStyle w:val="Compact"/>
              <w:jc w:val="center"/>
            </w:pPr>
            <w:r>
              <w:t>94.90</w:t>
            </w:r>
          </w:p>
        </w:tc>
        <w:tc>
          <w:tcPr>
            <w:tcW w:w="0" w:type="auto"/>
          </w:tcPr>
          <w:p w14:paraId="21F4025D" w14:textId="77777777" w:rsidR="005E1400" w:rsidRDefault="003D424B">
            <w:pPr>
              <w:pStyle w:val="Compact"/>
              <w:jc w:val="center"/>
            </w:pPr>
            <w:r>
              <w:t>98.60</w:t>
            </w:r>
          </w:p>
        </w:tc>
        <w:tc>
          <w:tcPr>
            <w:tcW w:w="0" w:type="auto"/>
          </w:tcPr>
          <w:p w14:paraId="290B68E0" w14:textId="77777777" w:rsidR="005E1400" w:rsidRDefault="003D424B">
            <w:pPr>
              <w:pStyle w:val="Compact"/>
              <w:jc w:val="center"/>
            </w:pPr>
            <w:r>
              <w:t>89.37</w:t>
            </w:r>
          </w:p>
        </w:tc>
      </w:tr>
      <w:tr w:rsidR="005E1400" w14:paraId="08A433FD" w14:textId="77777777" w:rsidTr="00A22DE2">
        <w:tc>
          <w:tcPr>
            <w:tcW w:w="0" w:type="auto"/>
          </w:tcPr>
          <w:p w14:paraId="1C3A5A89" w14:textId="77777777" w:rsidR="005E1400" w:rsidRDefault="003D424B">
            <w:pPr>
              <w:pStyle w:val="Compact"/>
              <w:jc w:val="center"/>
            </w:pPr>
            <w:r>
              <w:t>C-T (Massoli, Amato, and Falchi 2020)</w:t>
            </w:r>
          </w:p>
        </w:tc>
        <w:tc>
          <w:tcPr>
            <w:tcW w:w="0" w:type="auto"/>
          </w:tcPr>
          <w:p w14:paraId="05AFF557" w14:textId="77777777" w:rsidR="005E1400" w:rsidRDefault="003D424B">
            <w:pPr>
              <w:pStyle w:val="Compact"/>
              <w:jc w:val="center"/>
            </w:pPr>
            <w:r>
              <w:t>45.10</w:t>
            </w:r>
          </w:p>
        </w:tc>
        <w:tc>
          <w:tcPr>
            <w:tcW w:w="0" w:type="auto"/>
          </w:tcPr>
          <w:p w14:paraId="4A63CD97" w14:textId="77777777" w:rsidR="005E1400" w:rsidRDefault="003D424B">
            <w:pPr>
              <w:pStyle w:val="Compact"/>
              <w:jc w:val="center"/>
            </w:pPr>
            <w:r>
              <w:t>85.90</w:t>
            </w:r>
          </w:p>
        </w:tc>
        <w:tc>
          <w:tcPr>
            <w:tcW w:w="0" w:type="auto"/>
          </w:tcPr>
          <w:p w14:paraId="71D30287" w14:textId="77777777" w:rsidR="005E1400" w:rsidRDefault="003D424B">
            <w:pPr>
              <w:pStyle w:val="Compact"/>
              <w:jc w:val="center"/>
            </w:pPr>
            <w:r>
              <w:t>96.10</w:t>
            </w:r>
          </w:p>
        </w:tc>
        <w:tc>
          <w:tcPr>
            <w:tcW w:w="0" w:type="auto"/>
          </w:tcPr>
          <w:p w14:paraId="4714EBBB" w14:textId="77777777" w:rsidR="005E1400" w:rsidRDefault="003D424B">
            <w:pPr>
              <w:pStyle w:val="Compact"/>
              <w:jc w:val="center"/>
            </w:pPr>
            <w:r>
              <w:t>75.70</w:t>
            </w:r>
          </w:p>
        </w:tc>
      </w:tr>
      <w:tr w:rsidR="005E1400" w14:paraId="2012D336" w14:textId="77777777" w:rsidTr="00A22DE2">
        <w:tc>
          <w:tcPr>
            <w:tcW w:w="0" w:type="auto"/>
          </w:tcPr>
          <w:p w14:paraId="1E6B163A" w14:textId="77777777" w:rsidR="005E1400" w:rsidRDefault="003D424B">
            <w:pPr>
              <w:pStyle w:val="Compact"/>
              <w:jc w:val="center"/>
            </w:pPr>
            <w:r>
              <w:t>FAN (Yin et al. 2020)</w:t>
            </w:r>
          </w:p>
        </w:tc>
        <w:tc>
          <w:tcPr>
            <w:tcW w:w="0" w:type="auto"/>
          </w:tcPr>
          <w:p w14:paraId="0D407415" w14:textId="77777777" w:rsidR="005E1400" w:rsidRDefault="003D424B">
            <w:pPr>
              <w:pStyle w:val="Compact"/>
              <w:jc w:val="center"/>
            </w:pPr>
            <w:r>
              <w:t>77.50</w:t>
            </w:r>
          </w:p>
        </w:tc>
        <w:tc>
          <w:tcPr>
            <w:tcW w:w="0" w:type="auto"/>
          </w:tcPr>
          <w:p w14:paraId="7CB20844" w14:textId="77777777" w:rsidR="005E1400" w:rsidRDefault="003D424B">
            <w:pPr>
              <w:pStyle w:val="Compact"/>
              <w:jc w:val="center"/>
            </w:pPr>
            <w:r>
              <w:t>95.00</w:t>
            </w:r>
          </w:p>
        </w:tc>
        <w:tc>
          <w:tcPr>
            <w:tcW w:w="0" w:type="auto"/>
          </w:tcPr>
          <w:p w14:paraId="54F41336" w14:textId="77777777" w:rsidR="005E1400" w:rsidRDefault="003D424B">
            <w:pPr>
              <w:pStyle w:val="Compact"/>
              <w:jc w:val="center"/>
            </w:pPr>
            <w:r>
              <w:t>98.30</w:t>
            </w:r>
          </w:p>
        </w:tc>
        <w:tc>
          <w:tcPr>
            <w:tcW w:w="0" w:type="auto"/>
          </w:tcPr>
          <w:p w14:paraId="3291D7DC" w14:textId="77777777" w:rsidR="005E1400" w:rsidRDefault="003D424B">
            <w:pPr>
              <w:pStyle w:val="Compact"/>
              <w:jc w:val="center"/>
            </w:pPr>
            <w:r>
              <w:t>90.30</w:t>
            </w:r>
          </w:p>
        </w:tc>
      </w:tr>
      <w:tr w:rsidR="005E1400" w14:paraId="20B5A29F" w14:textId="77777777" w:rsidTr="00A22DE2">
        <w:tc>
          <w:tcPr>
            <w:tcW w:w="0" w:type="auto"/>
          </w:tcPr>
          <w:p w14:paraId="0D3D929D" w14:textId="77777777" w:rsidR="005E1400" w:rsidRDefault="003D424B">
            <w:pPr>
              <w:pStyle w:val="Compact"/>
              <w:jc w:val="center"/>
            </w:pPr>
            <w:r>
              <w:t>FAN w/o FT</w:t>
            </w:r>
          </w:p>
        </w:tc>
        <w:tc>
          <w:tcPr>
            <w:tcW w:w="0" w:type="auto"/>
          </w:tcPr>
          <w:p w14:paraId="0E2E5C44" w14:textId="77777777" w:rsidR="005E1400" w:rsidRDefault="003D424B">
            <w:pPr>
              <w:pStyle w:val="Compact"/>
              <w:jc w:val="center"/>
            </w:pPr>
            <w:r>
              <w:t>62.00</w:t>
            </w:r>
          </w:p>
        </w:tc>
        <w:tc>
          <w:tcPr>
            <w:tcW w:w="0" w:type="auto"/>
          </w:tcPr>
          <w:p w14:paraId="23965E44" w14:textId="77777777" w:rsidR="005E1400" w:rsidRDefault="003D424B">
            <w:pPr>
              <w:pStyle w:val="Compact"/>
              <w:jc w:val="center"/>
            </w:pPr>
            <w:r>
              <w:t>90.00</w:t>
            </w:r>
          </w:p>
        </w:tc>
        <w:tc>
          <w:tcPr>
            <w:tcW w:w="0" w:type="auto"/>
          </w:tcPr>
          <w:p w14:paraId="5AAB2E11" w14:textId="77777777" w:rsidR="005E1400" w:rsidRDefault="003D424B">
            <w:pPr>
              <w:pStyle w:val="Compact"/>
              <w:jc w:val="center"/>
            </w:pPr>
            <w:r>
              <w:t>94.80</w:t>
            </w:r>
          </w:p>
        </w:tc>
        <w:tc>
          <w:tcPr>
            <w:tcW w:w="0" w:type="auto"/>
          </w:tcPr>
          <w:p w14:paraId="74133A6F" w14:textId="77777777" w:rsidR="005E1400" w:rsidRDefault="003D424B">
            <w:pPr>
              <w:pStyle w:val="Compact"/>
              <w:jc w:val="center"/>
            </w:pPr>
            <w:r>
              <w:t>82.30</w:t>
            </w:r>
          </w:p>
        </w:tc>
      </w:tr>
      <w:tr w:rsidR="005E1400" w14:paraId="7CA154A8" w14:textId="77777777" w:rsidTr="00A22DE2">
        <w:tc>
          <w:tcPr>
            <w:tcW w:w="0" w:type="auto"/>
          </w:tcPr>
          <w:p w14:paraId="732C6F9F" w14:textId="77777777" w:rsidR="005E1400" w:rsidRDefault="003D424B">
            <w:pPr>
              <w:pStyle w:val="Compact"/>
              <w:jc w:val="center"/>
            </w:pPr>
            <w:r>
              <w:t>DDL (Huang et al. 2020)</w:t>
            </w:r>
          </w:p>
        </w:tc>
        <w:tc>
          <w:tcPr>
            <w:tcW w:w="0" w:type="auto"/>
          </w:tcPr>
          <w:p w14:paraId="0AC31A01" w14:textId="77777777" w:rsidR="005E1400" w:rsidRDefault="003D424B">
            <w:pPr>
              <w:pStyle w:val="Compact"/>
              <w:jc w:val="center"/>
            </w:pPr>
            <w:r>
              <w:t>86.80</w:t>
            </w:r>
          </w:p>
        </w:tc>
        <w:tc>
          <w:tcPr>
            <w:tcW w:w="0" w:type="auto"/>
          </w:tcPr>
          <w:p w14:paraId="79C959EC" w14:textId="77777777" w:rsidR="005E1400" w:rsidRDefault="003D424B">
            <w:pPr>
              <w:pStyle w:val="Compact"/>
              <w:jc w:val="center"/>
            </w:pPr>
            <w:r>
              <w:t>98.30</w:t>
            </w:r>
          </w:p>
        </w:tc>
        <w:tc>
          <w:tcPr>
            <w:tcW w:w="0" w:type="auto"/>
          </w:tcPr>
          <w:p w14:paraId="3C8BB077" w14:textId="77777777" w:rsidR="005E1400" w:rsidRDefault="003D424B">
            <w:pPr>
              <w:pStyle w:val="Compact"/>
              <w:jc w:val="center"/>
            </w:pPr>
            <w:r>
              <w:t>98.30</w:t>
            </w:r>
          </w:p>
        </w:tc>
        <w:tc>
          <w:tcPr>
            <w:tcW w:w="0" w:type="auto"/>
          </w:tcPr>
          <w:p w14:paraId="55FD9747" w14:textId="77777777" w:rsidR="005E1400" w:rsidRDefault="003D424B">
            <w:pPr>
              <w:pStyle w:val="Compact"/>
              <w:jc w:val="center"/>
            </w:pPr>
            <w:r>
              <w:t>94.40</w:t>
            </w:r>
          </w:p>
        </w:tc>
      </w:tr>
      <w:tr w:rsidR="005E1400" w14:paraId="1F175F67" w14:textId="77777777" w:rsidTr="00A22DE2">
        <w:tc>
          <w:tcPr>
            <w:tcW w:w="0" w:type="auto"/>
          </w:tcPr>
          <w:p w14:paraId="5439B760" w14:textId="77777777" w:rsidR="005E1400" w:rsidRDefault="003D424B">
            <w:pPr>
              <w:pStyle w:val="Compact"/>
              <w:jc w:val="center"/>
            </w:pPr>
            <w:r>
              <w:t>RAN (Fang et al. 2020)</w:t>
            </w:r>
          </w:p>
        </w:tc>
        <w:tc>
          <w:tcPr>
            <w:tcW w:w="0" w:type="auto"/>
          </w:tcPr>
          <w:p w14:paraId="453CD1F0" w14:textId="77777777" w:rsidR="005E1400" w:rsidRDefault="003D424B">
            <w:pPr>
              <w:pStyle w:val="Compact"/>
              <w:jc w:val="center"/>
            </w:pPr>
            <w:r>
              <w:t>81.30</w:t>
            </w:r>
          </w:p>
        </w:tc>
        <w:tc>
          <w:tcPr>
            <w:tcW w:w="0" w:type="auto"/>
          </w:tcPr>
          <w:p w14:paraId="494ECBE3" w14:textId="77777777" w:rsidR="005E1400" w:rsidRDefault="003D424B">
            <w:pPr>
              <w:pStyle w:val="Compact"/>
              <w:jc w:val="center"/>
            </w:pPr>
            <w:r>
              <w:t>97.80</w:t>
            </w:r>
          </w:p>
        </w:tc>
        <w:tc>
          <w:tcPr>
            <w:tcW w:w="0" w:type="auto"/>
          </w:tcPr>
          <w:p w14:paraId="6EF0AC49" w14:textId="77777777" w:rsidR="005E1400" w:rsidRDefault="003D424B">
            <w:pPr>
              <w:pStyle w:val="Compact"/>
              <w:jc w:val="center"/>
            </w:pPr>
            <w:r>
              <w:t>98.80</w:t>
            </w:r>
          </w:p>
        </w:tc>
        <w:tc>
          <w:tcPr>
            <w:tcW w:w="0" w:type="auto"/>
          </w:tcPr>
          <w:p w14:paraId="220E7125" w14:textId="77777777" w:rsidR="005E1400" w:rsidRDefault="003D424B">
            <w:pPr>
              <w:pStyle w:val="Compact"/>
              <w:jc w:val="center"/>
            </w:pPr>
            <w:r>
              <w:t>92.63</w:t>
            </w:r>
          </w:p>
        </w:tc>
      </w:tr>
      <w:tr w:rsidR="005E1400" w14:paraId="58F28A5A" w14:textId="77777777" w:rsidTr="00A22DE2">
        <w:tc>
          <w:tcPr>
            <w:tcW w:w="0" w:type="auto"/>
          </w:tcPr>
          <w:p w14:paraId="5EB3A66B" w14:textId="77777777" w:rsidR="005E1400" w:rsidRDefault="003D424B">
            <w:pPr>
              <w:pStyle w:val="Compact"/>
              <w:jc w:val="center"/>
            </w:pPr>
            <w:r>
              <w:t>RAN w/o FT</w:t>
            </w:r>
          </w:p>
        </w:tc>
        <w:tc>
          <w:tcPr>
            <w:tcW w:w="0" w:type="auto"/>
          </w:tcPr>
          <w:p w14:paraId="2D0432F6" w14:textId="77777777" w:rsidR="005E1400" w:rsidRDefault="003D424B">
            <w:pPr>
              <w:pStyle w:val="Compact"/>
              <w:jc w:val="center"/>
            </w:pPr>
            <w:r>
              <w:t>70.50</w:t>
            </w:r>
          </w:p>
        </w:tc>
        <w:tc>
          <w:tcPr>
            <w:tcW w:w="0" w:type="auto"/>
          </w:tcPr>
          <w:p w14:paraId="1523C3EA" w14:textId="77777777" w:rsidR="005E1400" w:rsidRDefault="003D424B">
            <w:pPr>
              <w:pStyle w:val="Compact"/>
              <w:jc w:val="center"/>
            </w:pPr>
            <w:r>
              <w:t>96.00</w:t>
            </w:r>
          </w:p>
        </w:tc>
        <w:tc>
          <w:tcPr>
            <w:tcW w:w="0" w:type="auto"/>
          </w:tcPr>
          <w:p w14:paraId="181F927F" w14:textId="77777777" w:rsidR="005E1400" w:rsidRDefault="003D424B">
            <w:pPr>
              <w:pStyle w:val="Compact"/>
              <w:jc w:val="center"/>
            </w:pPr>
            <w:r>
              <w:t>98.00</w:t>
            </w:r>
          </w:p>
        </w:tc>
        <w:tc>
          <w:tcPr>
            <w:tcW w:w="0" w:type="auto"/>
          </w:tcPr>
          <w:p w14:paraId="0E43C53E" w14:textId="77777777" w:rsidR="005E1400" w:rsidRDefault="003D424B">
            <w:pPr>
              <w:pStyle w:val="Compact"/>
              <w:jc w:val="center"/>
            </w:pPr>
            <w:r>
              <w:t>88.17</w:t>
            </w:r>
          </w:p>
        </w:tc>
      </w:tr>
      <w:tr w:rsidR="005E1400" w14:paraId="6EF8C5DF" w14:textId="77777777" w:rsidTr="00A22DE2">
        <w:tc>
          <w:tcPr>
            <w:tcW w:w="0" w:type="auto"/>
          </w:tcPr>
          <w:p w14:paraId="6BB28CB0" w14:textId="77777777" w:rsidR="005E1400" w:rsidRDefault="003D424B">
            <w:pPr>
              <w:pStyle w:val="Compact"/>
              <w:jc w:val="center"/>
            </w:pPr>
            <w:r>
              <w:t>MIND (Low, Teoh, and Park 2021)</w:t>
            </w:r>
          </w:p>
        </w:tc>
        <w:tc>
          <w:tcPr>
            <w:tcW w:w="0" w:type="auto"/>
          </w:tcPr>
          <w:p w14:paraId="3BCC2EA7" w14:textId="77777777" w:rsidR="005E1400" w:rsidRDefault="003D424B">
            <w:pPr>
              <w:pStyle w:val="Compact"/>
              <w:jc w:val="center"/>
            </w:pPr>
            <w:r>
              <w:t>81.75</w:t>
            </w:r>
          </w:p>
        </w:tc>
        <w:tc>
          <w:tcPr>
            <w:tcW w:w="0" w:type="auto"/>
          </w:tcPr>
          <w:p w14:paraId="23269A1B" w14:textId="77777777" w:rsidR="005E1400" w:rsidRDefault="003D424B">
            <w:pPr>
              <w:pStyle w:val="Compact"/>
              <w:jc w:val="center"/>
            </w:pPr>
            <w:r>
              <w:t>98.00</w:t>
            </w:r>
          </w:p>
        </w:tc>
        <w:tc>
          <w:tcPr>
            <w:tcW w:w="0" w:type="auto"/>
          </w:tcPr>
          <w:p w14:paraId="1AF2C4B1" w14:textId="77777777" w:rsidR="005E1400" w:rsidRDefault="003D424B">
            <w:pPr>
              <w:pStyle w:val="Compact"/>
              <w:jc w:val="center"/>
            </w:pPr>
            <w:r>
              <w:t>99.25</w:t>
            </w:r>
          </w:p>
        </w:tc>
        <w:tc>
          <w:tcPr>
            <w:tcW w:w="0" w:type="auto"/>
          </w:tcPr>
          <w:p w14:paraId="6E708DB2" w14:textId="77777777" w:rsidR="005E1400" w:rsidRDefault="003D424B">
            <w:pPr>
              <w:pStyle w:val="Compact"/>
              <w:jc w:val="center"/>
            </w:pPr>
            <w:r>
              <w:t>93.00</w:t>
            </w:r>
          </w:p>
        </w:tc>
      </w:tr>
      <w:tr w:rsidR="005E1400" w14:paraId="4C403057" w14:textId="77777777" w:rsidTr="00A22DE2">
        <w:tc>
          <w:tcPr>
            <w:tcW w:w="0" w:type="auto"/>
          </w:tcPr>
          <w:p w14:paraId="58CBDE8B" w14:textId="77777777" w:rsidR="005E1400" w:rsidRDefault="003D424B">
            <w:pPr>
              <w:pStyle w:val="Compact"/>
              <w:jc w:val="center"/>
            </w:pPr>
            <w:r>
              <w:t>DA (Khalid et al. 2020)</w:t>
            </w:r>
          </w:p>
        </w:tc>
        <w:tc>
          <w:tcPr>
            <w:tcW w:w="0" w:type="auto"/>
          </w:tcPr>
          <w:p w14:paraId="20254EF1" w14:textId="77777777" w:rsidR="005E1400" w:rsidRDefault="003D424B">
            <w:pPr>
              <w:pStyle w:val="Compact"/>
              <w:jc w:val="center"/>
            </w:pPr>
            <w:r>
              <w:t>88.30</w:t>
            </w:r>
          </w:p>
        </w:tc>
        <w:tc>
          <w:tcPr>
            <w:tcW w:w="0" w:type="auto"/>
          </w:tcPr>
          <w:p w14:paraId="5252423A" w14:textId="77777777" w:rsidR="005E1400" w:rsidRDefault="003D424B">
            <w:pPr>
              <w:pStyle w:val="Compact"/>
              <w:jc w:val="center"/>
            </w:pPr>
            <w:r>
              <w:t>98.30</w:t>
            </w:r>
          </w:p>
        </w:tc>
        <w:tc>
          <w:tcPr>
            <w:tcW w:w="0" w:type="auto"/>
          </w:tcPr>
          <w:p w14:paraId="38C37A45" w14:textId="77777777" w:rsidR="005E1400" w:rsidRDefault="003D424B">
            <w:pPr>
              <w:pStyle w:val="Compact"/>
              <w:jc w:val="center"/>
            </w:pPr>
            <w:r>
              <w:t>98.60</w:t>
            </w:r>
          </w:p>
        </w:tc>
        <w:tc>
          <w:tcPr>
            <w:tcW w:w="0" w:type="auto"/>
          </w:tcPr>
          <w:p w14:paraId="3E3682AE" w14:textId="77777777" w:rsidR="005E1400" w:rsidRDefault="003D424B">
            <w:pPr>
              <w:pStyle w:val="Compact"/>
              <w:jc w:val="center"/>
            </w:pPr>
            <w:r>
              <w:t>95.00</w:t>
            </w:r>
          </w:p>
        </w:tc>
      </w:tr>
      <w:tr w:rsidR="005E1400" w14:paraId="019F7BAC" w14:textId="77777777" w:rsidTr="00A22DE2">
        <w:tc>
          <w:tcPr>
            <w:tcW w:w="0" w:type="auto"/>
          </w:tcPr>
          <w:p w14:paraId="558B5F5B" w14:textId="77777777" w:rsidR="005E1400" w:rsidRDefault="003D424B">
            <w:pPr>
              <w:pStyle w:val="Compact"/>
              <w:jc w:val="center"/>
            </w:pPr>
            <w:r>
              <w:t>Baseline w/o FT</w:t>
            </w:r>
          </w:p>
        </w:tc>
        <w:tc>
          <w:tcPr>
            <w:tcW w:w="0" w:type="auto"/>
          </w:tcPr>
          <w:p w14:paraId="5ED61986" w14:textId="77777777" w:rsidR="005E1400" w:rsidRDefault="003D424B">
            <w:pPr>
              <w:pStyle w:val="Compact"/>
              <w:jc w:val="center"/>
            </w:pPr>
            <w:r>
              <w:t>76.75</w:t>
            </w:r>
          </w:p>
        </w:tc>
        <w:tc>
          <w:tcPr>
            <w:tcW w:w="0" w:type="auto"/>
          </w:tcPr>
          <w:p w14:paraId="569DFFFF" w14:textId="77777777" w:rsidR="005E1400" w:rsidRDefault="003D424B">
            <w:pPr>
              <w:pStyle w:val="Compact"/>
              <w:jc w:val="center"/>
            </w:pPr>
            <w:r>
              <w:t>95.00</w:t>
            </w:r>
          </w:p>
        </w:tc>
        <w:tc>
          <w:tcPr>
            <w:tcW w:w="0" w:type="auto"/>
          </w:tcPr>
          <w:p w14:paraId="0672BD12" w14:textId="77777777" w:rsidR="005E1400" w:rsidRDefault="003D424B">
            <w:pPr>
              <w:pStyle w:val="Compact"/>
              <w:jc w:val="center"/>
            </w:pPr>
            <w:r>
              <w:t>96.25</w:t>
            </w:r>
          </w:p>
        </w:tc>
        <w:tc>
          <w:tcPr>
            <w:tcW w:w="0" w:type="auto"/>
          </w:tcPr>
          <w:p w14:paraId="7ACC106F" w14:textId="77777777" w:rsidR="005E1400" w:rsidRDefault="003D424B">
            <w:pPr>
              <w:pStyle w:val="Compact"/>
              <w:jc w:val="center"/>
            </w:pPr>
            <w:r>
              <w:t>89.33</w:t>
            </w:r>
          </w:p>
        </w:tc>
      </w:tr>
      <w:tr w:rsidR="005E1400" w14:paraId="5E7BAC33" w14:textId="77777777" w:rsidTr="00A22DE2">
        <w:tc>
          <w:tcPr>
            <w:tcW w:w="0" w:type="auto"/>
          </w:tcPr>
          <w:p w14:paraId="5E582703" w14:textId="77777777" w:rsidR="005E1400" w:rsidRDefault="003D424B">
            <w:pPr>
              <w:pStyle w:val="Compact"/>
              <w:jc w:val="center"/>
            </w:pPr>
            <w:r>
              <w:t>Ours(Stage1) w/o FT</w:t>
            </w:r>
          </w:p>
        </w:tc>
        <w:tc>
          <w:tcPr>
            <w:tcW w:w="0" w:type="auto"/>
          </w:tcPr>
          <w:p w14:paraId="76DD7A66" w14:textId="77777777" w:rsidR="005E1400" w:rsidRDefault="003D424B">
            <w:pPr>
              <w:pStyle w:val="Compact"/>
              <w:jc w:val="center"/>
            </w:pPr>
            <w:r>
              <w:t>78.25</w:t>
            </w:r>
          </w:p>
        </w:tc>
        <w:tc>
          <w:tcPr>
            <w:tcW w:w="0" w:type="auto"/>
          </w:tcPr>
          <w:p w14:paraId="29AD9E55" w14:textId="77777777" w:rsidR="005E1400" w:rsidRDefault="003D424B">
            <w:pPr>
              <w:pStyle w:val="Compact"/>
              <w:jc w:val="center"/>
            </w:pPr>
            <w:r>
              <w:t>96.50</w:t>
            </w:r>
          </w:p>
        </w:tc>
        <w:tc>
          <w:tcPr>
            <w:tcW w:w="0" w:type="auto"/>
          </w:tcPr>
          <w:p w14:paraId="049FDF5A" w14:textId="77777777" w:rsidR="005E1400" w:rsidRDefault="003D424B">
            <w:pPr>
              <w:pStyle w:val="Compact"/>
              <w:jc w:val="center"/>
            </w:pPr>
            <w:r>
              <w:t>97.25</w:t>
            </w:r>
          </w:p>
        </w:tc>
        <w:tc>
          <w:tcPr>
            <w:tcW w:w="0" w:type="auto"/>
          </w:tcPr>
          <w:p w14:paraId="04482337" w14:textId="77777777" w:rsidR="005E1400" w:rsidRDefault="003D424B">
            <w:pPr>
              <w:pStyle w:val="Compact"/>
              <w:jc w:val="center"/>
            </w:pPr>
            <w:r>
              <w:t>90.67</w:t>
            </w:r>
          </w:p>
        </w:tc>
      </w:tr>
      <w:tr w:rsidR="005E1400" w14:paraId="299C1365" w14:textId="77777777" w:rsidTr="00A22DE2">
        <w:tc>
          <w:tcPr>
            <w:tcW w:w="0" w:type="auto"/>
          </w:tcPr>
          <w:p w14:paraId="498A1BB6" w14:textId="77777777" w:rsidR="005E1400" w:rsidRDefault="003D424B">
            <w:pPr>
              <w:pStyle w:val="Compact"/>
              <w:jc w:val="center"/>
            </w:pPr>
            <w:r>
              <w:t>Ours(Stage1+Stage2) w/o FT</w:t>
            </w:r>
          </w:p>
        </w:tc>
        <w:tc>
          <w:tcPr>
            <w:tcW w:w="0" w:type="auto"/>
          </w:tcPr>
          <w:p w14:paraId="5255E045" w14:textId="77777777" w:rsidR="005E1400" w:rsidRDefault="003D424B">
            <w:pPr>
              <w:pStyle w:val="Compact"/>
              <w:jc w:val="center"/>
            </w:pPr>
            <w:r>
              <w:t>79.25</w:t>
            </w:r>
          </w:p>
        </w:tc>
        <w:tc>
          <w:tcPr>
            <w:tcW w:w="0" w:type="auto"/>
          </w:tcPr>
          <w:p w14:paraId="43899806" w14:textId="77777777" w:rsidR="005E1400" w:rsidRDefault="003D424B">
            <w:pPr>
              <w:pStyle w:val="Compact"/>
              <w:jc w:val="center"/>
            </w:pPr>
            <w:r>
              <w:t>97.00</w:t>
            </w:r>
          </w:p>
        </w:tc>
        <w:tc>
          <w:tcPr>
            <w:tcW w:w="0" w:type="auto"/>
          </w:tcPr>
          <w:p w14:paraId="1099F9AC" w14:textId="77777777" w:rsidR="005E1400" w:rsidRDefault="003D424B">
            <w:pPr>
              <w:pStyle w:val="Compact"/>
              <w:jc w:val="center"/>
            </w:pPr>
            <w:r>
              <w:t>97.75</w:t>
            </w:r>
          </w:p>
        </w:tc>
        <w:tc>
          <w:tcPr>
            <w:tcW w:w="0" w:type="auto"/>
          </w:tcPr>
          <w:p w14:paraId="7E0BE6A4" w14:textId="77777777" w:rsidR="005E1400" w:rsidRDefault="003D424B">
            <w:pPr>
              <w:pStyle w:val="Compact"/>
              <w:jc w:val="center"/>
            </w:pPr>
            <w:r>
              <w:t>91.33</w:t>
            </w:r>
          </w:p>
        </w:tc>
      </w:tr>
      <w:tr w:rsidR="005E1400" w14:paraId="7D42FA06" w14:textId="77777777" w:rsidTr="00A22DE2">
        <w:tc>
          <w:tcPr>
            <w:tcW w:w="0" w:type="auto"/>
          </w:tcPr>
          <w:p w14:paraId="63A0E03B" w14:textId="77777777" w:rsidR="005E1400" w:rsidRDefault="003D424B">
            <w:pPr>
              <w:pStyle w:val="Compact"/>
              <w:jc w:val="center"/>
            </w:pPr>
            <w:r>
              <w:t>Baseline</w:t>
            </w:r>
          </w:p>
        </w:tc>
        <w:tc>
          <w:tcPr>
            <w:tcW w:w="0" w:type="auto"/>
          </w:tcPr>
          <w:p w14:paraId="2DC72FC5" w14:textId="77777777" w:rsidR="005E1400" w:rsidRDefault="003D424B">
            <w:pPr>
              <w:pStyle w:val="Compact"/>
              <w:jc w:val="center"/>
            </w:pPr>
            <w:r>
              <w:t>85.50</w:t>
            </w:r>
          </w:p>
        </w:tc>
        <w:tc>
          <w:tcPr>
            <w:tcW w:w="0" w:type="auto"/>
          </w:tcPr>
          <w:p w14:paraId="4D806777" w14:textId="77777777" w:rsidR="005E1400" w:rsidRDefault="003D424B">
            <w:pPr>
              <w:pStyle w:val="Compact"/>
              <w:jc w:val="center"/>
            </w:pPr>
            <w:r>
              <w:t>96.25</w:t>
            </w:r>
          </w:p>
        </w:tc>
        <w:tc>
          <w:tcPr>
            <w:tcW w:w="0" w:type="auto"/>
          </w:tcPr>
          <w:p w14:paraId="520E2455" w14:textId="77777777" w:rsidR="005E1400" w:rsidRDefault="003D424B">
            <w:pPr>
              <w:pStyle w:val="Compact"/>
              <w:jc w:val="center"/>
            </w:pPr>
            <w:r>
              <w:t>97.50</w:t>
            </w:r>
          </w:p>
        </w:tc>
        <w:tc>
          <w:tcPr>
            <w:tcW w:w="0" w:type="auto"/>
          </w:tcPr>
          <w:p w14:paraId="0394C47F" w14:textId="77777777" w:rsidR="005E1400" w:rsidRDefault="003D424B">
            <w:pPr>
              <w:pStyle w:val="Compact"/>
              <w:jc w:val="center"/>
            </w:pPr>
            <w:r>
              <w:t>93.08</w:t>
            </w:r>
          </w:p>
        </w:tc>
      </w:tr>
      <w:tr w:rsidR="005E1400" w14:paraId="3D822B6B" w14:textId="77777777" w:rsidTr="00A22DE2">
        <w:tc>
          <w:tcPr>
            <w:tcW w:w="0" w:type="auto"/>
          </w:tcPr>
          <w:p w14:paraId="0D7EB9BC" w14:textId="77777777" w:rsidR="005E1400" w:rsidRDefault="003D424B">
            <w:pPr>
              <w:pStyle w:val="Compact"/>
              <w:jc w:val="center"/>
            </w:pPr>
            <w:r>
              <w:t>Ours(Stage1)</w:t>
            </w:r>
          </w:p>
        </w:tc>
        <w:tc>
          <w:tcPr>
            <w:tcW w:w="0" w:type="auto"/>
          </w:tcPr>
          <w:p w14:paraId="51A81705" w14:textId="77777777" w:rsidR="005E1400" w:rsidRDefault="003D424B">
            <w:pPr>
              <w:pStyle w:val="Compact"/>
              <w:jc w:val="center"/>
            </w:pPr>
            <w:r>
              <w:t>89.00</w:t>
            </w:r>
          </w:p>
        </w:tc>
        <w:tc>
          <w:tcPr>
            <w:tcW w:w="0" w:type="auto"/>
          </w:tcPr>
          <w:p w14:paraId="3887FDB9" w14:textId="77777777" w:rsidR="005E1400" w:rsidRDefault="003D424B">
            <w:pPr>
              <w:pStyle w:val="Compact"/>
              <w:jc w:val="center"/>
            </w:pPr>
            <w:r>
              <w:t>98.25</w:t>
            </w:r>
          </w:p>
        </w:tc>
        <w:tc>
          <w:tcPr>
            <w:tcW w:w="0" w:type="auto"/>
          </w:tcPr>
          <w:p w14:paraId="541D730E" w14:textId="77777777" w:rsidR="005E1400" w:rsidRDefault="003D424B">
            <w:pPr>
              <w:pStyle w:val="Compact"/>
              <w:jc w:val="center"/>
            </w:pPr>
            <w:r>
              <w:t>99.00</w:t>
            </w:r>
          </w:p>
        </w:tc>
        <w:tc>
          <w:tcPr>
            <w:tcW w:w="0" w:type="auto"/>
          </w:tcPr>
          <w:p w14:paraId="08D3B98E" w14:textId="77777777" w:rsidR="005E1400" w:rsidRDefault="003D424B">
            <w:pPr>
              <w:pStyle w:val="Compact"/>
              <w:jc w:val="center"/>
            </w:pPr>
            <w:r>
              <w:t>95.42</w:t>
            </w:r>
          </w:p>
        </w:tc>
      </w:tr>
      <w:tr w:rsidR="005E1400" w14:paraId="5DE0303B" w14:textId="77777777" w:rsidTr="00A22DE2">
        <w:tc>
          <w:tcPr>
            <w:tcW w:w="0" w:type="auto"/>
          </w:tcPr>
          <w:p w14:paraId="45C86F81" w14:textId="77777777" w:rsidR="005E1400" w:rsidRDefault="003D424B">
            <w:pPr>
              <w:pStyle w:val="Compact"/>
              <w:jc w:val="center"/>
            </w:pPr>
            <w:r>
              <w:t>Ours(Stage1+Stage2)</w:t>
            </w:r>
          </w:p>
        </w:tc>
        <w:tc>
          <w:tcPr>
            <w:tcW w:w="0" w:type="auto"/>
          </w:tcPr>
          <w:p w14:paraId="356A7437" w14:textId="77777777" w:rsidR="005E1400" w:rsidRDefault="003D424B">
            <w:pPr>
              <w:pStyle w:val="Compact"/>
              <w:jc w:val="center"/>
            </w:pPr>
            <w:commentRangeStart w:id="806"/>
            <w:r>
              <w:t>91.25</w:t>
            </w:r>
            <w:commentRangeEnd w:id="806"/>
            <w:r w:rsidR="00F36A20">
              <w:rPr>
                <w:rStyle w:val="CommentReference"/>
              </w:rPr>
              <w:commentReference w:id="806"/>
            </w:r>
          </w:p>
        </w:tc>
        <w:tc>
          <w:tcPr>
            <w:tcW w:w="0" w:type="auto"/>
          </w:tcPr>
          <w:p w14:paraId="4FF93F57" w14:textId="77777777" w:rsidR="005E1400" w:rsidRDefault="003D424B">
            <w:pPr>
              <w:pStyle w:val="Compact"/>
              <w:jc w:val="center"/>
            </w:pPr>
            <w:r>
              <w:rPr>
                <w:b/>
              </w:rPr>
              <w:t>99.50</w:t>
            </w:r>
          </w:p>
        </w:tc>
        <w:tc>
          <w:tcPr>
            <w:tcW w:w="0" w:type="auto"/>
          </w:tcPr>
          <w:p w14:paraId="27FFD2E2" w14:textId="77777777" w:rsidR="005E1400" w:rsidRDefault="003D424B">
            <w:pPr>
              <w:pStyle w:val="Compact"/>
              <w:jc w:val="center"/>
            </w:pPr>
            <w:r>
              <w:rPr>
                <w:b/>
              </w:rPr>
              <w:t>99.50</w:t>
            </w:r>
          </w:p>
        </w:tc>
        <w:tc>
          <w:tcPr>
            <w:tcW w:w="0" w:type="auto"/>
          </w:tcPr>
          <w:p w14:paraId="1C49FF9F" w14:textId="77777777" w:rsidR="005E1400" w:rsidRDefault="003D424B">
            <w:pPr>
              <w:pStyle w:val="Compact"/>
              <w:jc w:val="center"/>
            </w:pPr>
            <w:r>
              <w:rPr>
                <w:b/>
              </w:rPr>
              <w:t>96.75</w:t>
            </w:r>
          </w:p>
        </w:tc>
      </w:tr>
    </w:tbl>
    <w:p w14:paraId="7CA72D7C" w14:textId="42178A7D" w:rsidR="005E1400" w:rsidRDefault="003D424B">
      <w:pPr>
        <w:pStyle w:val="BodyText"/>
      </w:pPr>
      <w:r>
        <w:rPr>
          <w:b/>
        </w:rPr>
        <w:t>Results on SCFace Data</w:t>
      </w:r>
      <w:ins w:id="807" w:author="Diane Pulvino" w:date="2022-04-05T20:09:00Z">
        <w:r w:rsidR="00F36A20">
          <w:rPr>
            <w:b/>
          </w:rPr>
          <w:t xml:space="preserve"> </w:t>
        </w:r>
      </w:ins>
      <w:r>
        <w:rPr>
          <w:b/>
        </w:rPr>
        <w:t>set.</w:t>
      </w:r>
      <w:r>
        <w:t xml:space="preserve"> </w:t>
      </w:r>
      <w:ins w:id="808" w:author="Diane Pulvino" w:date="2022-04-05T20:09:00Z">
        <w:r w:rsidR="00F36A20">
          <w:t xml:space="preserve">Our method is </w:t>
        </w:r>
      </w:ins>
      <w:del w:id="809" w:author="Diane Pulvino" w:date="2022-04-05T20:09:00Z">
        <w:r w:rsidDel="00F36A20">
          <w:delText xml:space="preserve">Compared </w:delText>
        </w:r>
      </w:del>
      <w:ins w:id="810" w:author="Diane Pulvino" w:date="2022-04-05T20:09:00Z">
        <w:r w:rsidR="00F36A20">
          <w:t xml:space="preserve">compared </w:t>
        </w:r>
      </w:ins>
      <w:del w:id="811" w:author="Diane Pulvino" w:date="2022-04-05T20:09:00Z">
        <w:r w:rsidDel="00F36A20">
          <w:delText>with the SOTA methods</w:delText>
        </w:r>
      </w:del>
      <w:ins w:id="812" w:author="Diane Pulvino" w:date="2022-04-05T20:09:00Z">
        <w:r w:rsidR="00F36A20">
          <w:t>to state-of-the-art methods</w:t>
        </w:r>
      </w:ins>
      <w:del w:id="813" w:author="Diane Pulvino" w:date="2022-04-05T20:09:00Z">
        <w:r w:rsidDel="00F36A20">
          <w:delText>,</w:delText>
        </w:r>
      </w:del>
      <w:r>
        <w:t xml:space="preserve"> such as DCR (Lu, Jiang, and Kot 2018), TCN (Zha and Chao 2019), T-C (Massoli, Amato, and Falchi 2020), FAN (Yin et al. 2020), DDL (Huang et al. 2020), RAN (Fang et al. 2020), MIND (Low, Teoh, and Park 2021), and DA (Khalid et al. 2020</w:t>
      </w:r>
      <w:del w:id="814" w:author="Diane Pulvino" w:date="2022-04-05T20:09:00Z">
        <w:r w:rsidDel="00F36A20">
          <w:delText xml:space="preserve">), </w:delText>
        </w:r>
      </w:del>
      <w:ins w:id="815" w:author="Diane Pulvino" w:date="2022-04-05T20:09:00Z">
        <w:r w:rsidR="00F36A20">
          <w:t xml:space="preserve">). </w:t>
        </w:r>
      </w:ins>
      <w:del w:id="816" w:author="Diane Pulvino" w:date="2022-04-05T20:10:00Z">
        <w:r w:rsidDel="00F36A20">
          <w:delText>we report t</w:delText>
        </w:r>
      </w:del>
      <w:ins w:id="817" w:author="Diane Pulvino" w:date="2022-04-05T20:10:00Z">
        <w:r w:rsidR="00F36A20">
          <w:t>T</w:t>
        </w:r>
      </w:ins>
      <w:r>
        <w:t>he Rank-1 accuracy on the SCFace data</w:t>
      </w:r>
      <w:ins w:id="818" w:author="Diane Pulvino" w:date="2022-04-05T20:10:00Z">
        <w:r w:rsidR="00F36A20">
          <w:t xml:space="preserve"> </w:t>
        </w:r>
      </w:ins>
      <w:r>
        <w:t>set</w:t>
      </w:r>
      <w:del w:id="819" w:author="Diane Pulvino" w:date="2022-04-05T20:10:00Z">
        <w:r w:rsidDel="00F36A20">
          <w:delText>,</w:delText>
        </w:r>
      </w:del>
      <w:r>
        <w:t xml:space="preserve"> </w:t>
      </w:r>
      <w:del w:id="820" w:author="Diane Pulvino" w:date="2022-04-05T20:10:00Z">
        <w:r w:rsidDel="00F36A20">
          <w:delText>as illustrated</w:delText>
        </w:r>
      </w:del>
      <w:ins w:id="821" w:author="Diane Pulvino" w:date="2022-04-05T20:10:00Z">
        <w:r w:rsidR="00F36A20">
          <w:t>is shown</w:t>
        </w:r>
      </w:ins>
      <w:r>
        <w:t xml:space="preserve"> in Table [table2]. Our proposed TMR network outperforms </w:t>
      </w:r>
      <w:del w:id="822" w:author="Diane Pulvino" w:date="2022-04-05T20:10:00Z">
        <w:r w:rsidDel="00F36A20">
          <w:delText xml:space="preserve">them </w:delText>
        </w:r>
      </w:del>
      <w:ins w:id="823" w:author="Diane Pulvino" w:date="2022-04-05T20:10:00Z">
        <w:r w:rsidR="00F36A20">
          <w:t xml:space="preserve">others </w:t>
        </w:r>
      </w:ins>
      <w:r>
        <w:t>by 0.85%, 1.00%, 0.25%</w:t>
      </w:r>
      <w:ins w:id="824" w:author="Diane Pulvino" w:date="2022-04-05T20:10:00Z">
        <w:r w:rsidR="00F36A20">
          <w:t>,</w:t>
        </w:r>
      </w:ins>
      <w:r>
        <w:t xml:space="preserve"> and 1.28% in d1, d2,</w:t>
      </w:r>
      <w:ins w:id="825" w:author="Diane Pulvino" w:date="2022-04-05T20:10:00Z">
        <w:r w:rsidR="00F36A20">
          <w:t xml:space="preserve"> and</w:t>
        </w:r>
      </w:ins>
      <w:r>
        <w:t xml:space="preserve"> d3 distances and</w:t>
      </w:r>
      <w:ins w:id="826" w:author="Diane Pulvino" w:date="2022-04-05T20:10:00Z">
        <w:r w:rsidR="00F36A20">
          <w:t xml:space="preserve"> the</w:t>
        </w:r>
      </w:ins>
      <w:r>
        <w:t xml:space="preserve"> average. Furthermore, our method </w:t>
      </w:r>
      <w:del w:id="827" w:author="Diane Pulvino" w:date="2022-04-05T20:10:00Z">
        <w:r w:rsidDel="00F36A20">
          <w:delText>brings a rise of</w:delText>
        </w:r>
      </w:del>
      <w:ins w:id="828" w:author="Diane Pulvino" w:date="2022-04-05T20:10:00Z">
        <w:r w:rsidR="00F36A20">
          <w:t>improves over Baseline</w:t>
        </w:r>
      </w:ins>
      <w:r>
        <w:t xml:space="preserve"> </w:t>
      </w:r>
      <w:del w:id="829" w:author="Diane Pulvino" w:date="2022-04-05T20:11:00Z">
        <w:r w:rsidDel="00F36A20">
          <w:delText xml:space="preserve">improvement </w:delText>
        </w:r>
      </w:del>
      <w:r>
        <w:t>by 5.75%, 3.25%, 2.00%, and 3.67%</w:t>
      </w:r>
      <w:del w:id="830" w:author="Diane Pulvino" w:date="2022-04-05T20:11:00Z">
        <w:r w:rsidDel="00F36A20">
          <w:delText xml:space="preserve"> over the Baseline</w:delText>
        </w:r>
      </w:del>
      <w:r>
        <w:t>. The version without fine</w:t>
      </w:r>
      <w:ins w:id="831" w:author="Diane Pulvino" w:date="2022-04-05T20:11:00Z">
        <w:r w:rsidR="00F36A20">
          <w:t xml:space="preserve"> </w:t>
        </w:r>
      </w:ins>
      <w:del w:id="832" w:author="Diane Pulvino" w:date="2022-04-05T20:11:00Z">
        <w:r w:rsidDel="00F36A20">
          <w:delText>-</w:delText>
        </w:r>
      </w:del>
      <w:r>
        <w:t xml:space="preserve">tuning also outperforms RAN </w:t>
      </w:r>
      <w:del w:id="833" w:author="Diane Pulvino" w:date="2022-04-05T20:11:00Z">
        <w:r w:rsidDel="00F36A20">
          <w:delText>w/o</w:delText>
        </w:r>
      </w:del>
      <w:ins w:id="834" w:author="Diane Pulvino" w:date="2022-04-05T20:11:00Z">
        <w:r w:rsidR="00F36A20">
          <w:t>without</w:t>
        </w:r>
      </w:ins>
      <w:r>
        <w:t xml:space="preserve"> </w:t>
      </w:r>
      <w:del w:id="835" w:author="Diane Pulvino" w:date="2022-04-05T20:11:00Z">
        <w:r w:rsidDel="00F36A20">
          <w:delText xml:space="preserve">FT </w:delText>
        </w:r>
      </w:del>
      <w:ins w:id="836" w:author="Diane Pulvino" w:date="2022-04-05T20:11:00Z">
        <w:r w:rsidR="00F36A20">
          <w:t xml:space="preserve">fine tuning </w:t>
        </w:r>
      </w:ins>
      <w:r>
        <w:t>by 8.75%, 1.00%, and 3.16% in d1</w:t>
      </w:r>
      <w:ins w:id="837" w:author="Diane Pulvino" w:date="2022-04-05T20:11:00Z">
        <w:r w:rsidR="00F36A20">
          <w:t xml:space="preserve"> and</w:t>
        </w:r>
      </w:ins>
      <w:del w:id="838" w:author="Diane Pulvino" w:date="2022-04-05T20:11:00Z">
        <w:r w:rsidDel="00F36A20">
          <w:delText>,</w:delText>
        </w:r>
      </w:del>
      <w:r>
        <w:t xml:space="preserve"> d2 distance and average. This is </w:t>
      </w:r>
      <w:del w:id="839" w:author="Diane Pulvino" w:date="2022-04-05T20:12:00Z">
        <w:r w:rsidDel="00F36A20">
          <w:delText xml:space="preserve">probably </w:delText>
        </w:r>
      </w:del>
      <w:ins w:id="840" w:author="Diane Pulvino" w:date="2022-04-05T20:12:00Z">
        <w:r w:rsidR="00F36A20">
          <w:t xml:space="preserve">likely </w:t>
        </w:r>
      </w:ins>
      <w:r>
        <w:t>because</w:t>
      </w:r>
      <w:del w:id="841" w:author="Diane Pulvino" w:date="2022-04-05T20:12:00Z">
        <w:r w:rsidDel="00F36A20">
          <w:delText xml:space="preserve"> that</w:delText>
        </w:r>
      </w:del>
      <w:r>
        <w:t xml:space="preserve"> previous works </w:t>
      </w:r>
      <w:del w:id="842" w:author="Diane Pulvino" w:date="2022-04-05T20:12:00Z">
        <w:r w:rsidDel="00F36A20">
          <w:delText xml:space="preserve">all </w:delText>
        </w:r>
      </w:del>
      <w:r>
        <w:t>focus on</w:t>
      </w:r>
      <w:del w:id="843" w:author="Diane Pulvino" w:date="2022-04-05T20:12:00Z">
        <w:r w:rsidDel="00F36A20">
          <w:delText xml:space="preserve"> the</w:delText>
        </w:r>
      </w:del>
      <w:r>
        <w:t xml:space="preserve"> representation matching </w:t>
      </w:r>
      <w:del w:id="844" w:author="Diane Pulvino" w:date="2022-04-05T20:12:00Z">
        <w:r w:rsidDel="00F36A20">
          <w:delText xml:space="preserve">only </w:delText>
        </w:r>
      </w:del>
      <w:r>
        <w:t>between HR and LR images</w:t>
      </w:r>
      <w:ins w:id="845" w:author="Diane Pulvino" w:date="2022-04-05T20:12:00Z">
        <w:r w:rsidR="00F36A20">
          <w:t xml:space="preserve"> alone</w:t>
        </w:r>
      </w:ins>
      <w:r>
        <w:t xml:space="preserve">, ignoring the correlation between multiple LR images. </w:t>
      </w:r>
      <w:del w:id="846" w:author="Diane Pulvino" w:date="2022-04-05T20:13:00Z">
        <w:r w:rsidDel="00F36A20">
          <w:delText>Unlike existing methods</w:delText>
        </w:r>
      </w:del>
      <w:ins w:id="847" w:author="Diane Pulvino" w:date="2022-04-05T20:13:00Z">
        <w:r w:rsidR="00F36A20">
          <w:t>In contrast</w:t>
        </w:r>
      </w:ins>
      <w:r>
        <w:t xml:space="preserve">, we propose a novel multi-resolution contrastive loss to force </w:t>
      </w:r>
      <w:del w:id="848" w:author="Diane Pulvino" w:date="2022-04-05T20:13:00Z">
        <w:r w:rsidDel="00F36A20">
          <w:delText xml:space="preserve">clustering </w:delText>
        </w:r>
      </w:del>
      <w:r>
        <w:t>multi-resolution LR representations of the same class</w:t>
      </w:r>
      <w:ins w:id="849" w:author="Diane Pulvino" w:date="2022-04-05T20:13:00Z">
        <w:r w:rsidR="00F36A20">
          <w:t xml:space="preserve"> to cluster</w:t>
        </w:r>
      </w:ins>
      <w:r>
        <w:t xml:space="preserve"> and </w:t>
      </w:r>
      <w:del w:id="850" w:author="Diane Pulvino" w:date="2022-04-05T20:13:00Z">
        <w:r w:rsidDel="00F36A20">
          <w:delText xml:space="preserve">dispersion of the </w:delText>
        </w:r>
      </w:del>
      <w:ins w:id="851" w:author="Diane Pulvino" w:date="2022-04-06T07:20:00Z">
        <w:r w:rsidR="00915D69">
          <w:t>representations</w:t>
        </w:r>
      </w:ins>
      <w:del w:id="852" w:author="Diane Pulvino" w:date="2022-04-06T07:20:00Z">
        <w:r w:rsidDel="00915D69">
          <w:delText>ones</w:delText>
        </w:r>
      </w:del>
      <w:r>
        <w:t xml:space="preserve"> with different classes</w:t>
      </w:r>
      <w:ins w:id="853" w:author="Diane Pulvino" w:date="2022-04-05T20:13:00Z">
        <w:r w:rsidR="00F36A20">
          <w:t xml:space="preserve"> to disperse</w:t>
        </w:r>
      </w:ins>
      <w:r>
        <w:t xml:space="preserve">. Consequently, our network predicts resolution-adaptive representations and </w:t>
      </w:r>
      <w:del w:id="854" w:author="Diane Pulvino" w:date="2022-04-05T20:13:00Z">
        <w:r w:rsidDel="00F36A20">
          <w:delText xml:space="preserve">acquires </w:delText>
        </w:r>
      </w:del>
      <w:ins w:id="855" w:author="Diane Pulvino" w:date="2022-04-06T06:32:00Z">
        <w:r w:rsidR="00915D69">
          <w:t>achieves</w:t>
        </w:r>
      </w:ins>
      <w:ins w:id="856" w:author="Diane Pulvino" w:date="2022-04-05T20:13:00Z">
        <w:r w:rsidR="00F36A20">
          <w:t xml:space="preserve"> </w:t>
        </w:r>
      </w:ins>
      <w:r>
        <w:t>better performance. The performance reflects the superiority of our TMR network in the open-set scenario.</w:t>
      </w:r>
    </w:p>
    <w:p w14:paraId="3488D706" w14:textId="77777777" w:rsidR="005E1400" w:rsidRDefault="005E1400">
      <w:pPr>
        <w:pStyle w:val="BodyText"/>
      </w:pPr>
    </w:p>
    <w:p w14:paraId="00ADC718" w14:textId="77777777" w:rsidR="005E1400" w:rsidRDefault="003D424B">
      <w:pPr>
        <w:pStyle w:val="TableCaption"/>
      </w:pPr>
      <w:r>
        <w:t>Face identification results on QMUL-SurvFace.</w:t>
      </w:r>
    </w:p>
    <w:tbl>
      <w:tblPr>
        <w:tblW w:w="4925" w:type="pct"/>
        <w:tblLook w:val="04A0" w:firstRow="1" w:lastRow="0" w:firstColumn="1" w:lastColumn="0" w:noHBand="0" w:noVBand="1"/>
      </w:tblPr>
      <w:tblGrid>
        <w:gridCol w:w="5364"/>
        <w:gridCol w:w="699"/>
        <w:gridCol w:w="699"/>
        <w:gridCol w:w="699"/>
        <w:gridCol w:w="563"/>
        <w:gridCol w:w="699"/>
      </w:tblGrid>
      <w:tr w:rsidR="005E1400" w14:paraId="5B2A618F" w14:textId="77777777" w:rsidTr="00A22DE2">
        <w:tc>
          <w:tcPr>
            <w:tcW w:w="0" w:type="auto"/>
          </w:tcPr>
          <w:p w14:paraId="25BB82E4" w14:textId="77777777" w:rsidR="005E1400" w:rsidRDefault="005E1400">
            <w:pPr>
              <w:pStyle w:val="Compact"/>
            </w:pPr>
          </w:p>
        </w:tc>
        <w:tc>
          <w:tcPr>
            <w:tcW w:w="0" w:type="auto"/>
          </w:tcPr>
          <w:p w14:paraId="25992DE3" w14:textId="77777777" w:rsidR="005E1400" w:rsidRDefault="003D424B">
            <w:pPr>
              <w:pStyle w:val="Compact"/>
              <w:jc w:val="center"/>
            </w:pPr>
            <w:r>
              <w:t>30%</w:t>
            </w:r>
          </w:p>
        </w:tc>
        <w:tc>
          <w:tcPr>
            <w:tcW w:w="0" w:type="auto"/>
          </w:tcPr>
          <w:p w14:paraId="00822045" w14:textId="77777777" w:rsidR="005E1400" w:rsidRDefault="003D424B">
            <w:pPr>
              <w:pStyle w:val="Compact"/>
              <w:jc w:val="center"/>
            </w:pPr>
            <w:r>
              <w:t>20%</w:t>
            </w:r>
          </w:p>
        </w:tc>
        <w:tc>
          <w:tcPr>
            <w:tcW w:w="0" w:type="auto"/>
          </w:tcPr>
          <w:p w14:paraId="1B1C94C7" w14:textId="77777777" w:rsidR="005E1400" w:rsidRDefault="003D424B">
            <w:pPr>
              <w:pStyle w:val="Compact"/>
              <w:jc w:val="center"/>
            </w:pPr>
            <w:r>
              <w:t>10%</w:t>
            </w:r>
          </w:p>
        </w:tc>
        <w:tc>
          <w:tcPr>
            <w:tcW w:w="0" w:type="auto"/>
          </w:tcPr>
          <w:p w14:paraId="32845DBD" w14:textId="77777777" w:rsidR="005E1400" w:rsidRDefault="003D424B">
            <w:pPr>
              <w:pStyle w:val="Compact"/>
              <w:jc w:val="center"/>
            </w:pPr>
            <w:r>
              <w:t>1%</w:t>
            </w:r>
          </w:p>
        </w:tc>
        <w:tc>
          <w:tcPr>
            <w:tcW w:w="0" w:type="auto"/>
          </w:tcPr>
          <w:p w14:paraId="1B0CF547" w14:textId="77777777" w:rsidR="005E1400" w:rsidRDefault="005E1400">
            <w:pPr>
              <w:pStyle w:val="Compact"/>
            </w:pPr>
          </w:p>
        </w:tc>
      </w:tr>
      <w:tr w:rsidR="005E1400" w14:paraId="70C43858" w14:textId="77777777" w:rsidTr="00A22DE2">
        <w:tc>
          <w:tcPr>
            <w:tcW w:w="0" w:type="auto"/>
          </w:tcPr>
          <w:p w14:paraId="03ED90B5" w14:textId="77777777" w:rsidR="005E1400" w:rsidRDefault="003D424B">
            <w:pPr>
              <w:pStyle w:val="Compact"/>
              <w:jc w:val="center"/>
            </w:pPr>
            <w:r>
              <w:t>VggFace (Parkhi, Vedaldi, and Zisserman 2015)</w:t>
            </w:r>
          </w:p>
        </w:tc>
        <w:tc>
          <w:tcPr>
            <w:tcW w:w="0" w:type="auto"/>
          </w:tcPr>
          <w:p w14:paraId="4BD5167E" w14:textId="77777777" w:rsidR="005E1400" w:rsidRDefault="003D424B">
            <w:pPr>
              <w:pStyle w:val="Compact"/>
              <w:jc w:val="center"/>
            </w:pPr>
            <w:r>
              <w:t>6.5</w:t>
            </w:r>
          </w:p>
        </w:tc>
        <w:tc>
          <w:tcPr>
            <w:tcW w:w="0" w:type="auto"/>
          </w:tcPr>
          <w:p w14:paraId="48CCB617" w14:textId="77777777" w:rsidR="005E1400" w:rsidRDefault="003D424B">
            <w:pPr>
              <w:pStyle w:val="Compact"/>
              <w:jc w:val="center"/>
            </w:pPr>
            <w:r>
              <w:t>4.8</w:t>
            </w:r>
          </w:p>
        </w:tc>
        <w:tc>
          <w:tcPr>
            <w:tcW w:w="0" w:type="auto"/>
          </w:tcPr>
          <w:p w14:paraId="707273C8" w14:textId="77777777" w:rsidR="005E1400" w:rsidRDefault="003D424B">
            <w:pPr>
              <w:pStyle w:val="Compact"/>
              <w:jc w:val="center"/>
            </w:pPr>
            <w:r>
              <w:t>2.5</w:t>
            </w:r>
          </w:p>
        </w:tc>
        <w:tc>
          <w:tcPr>
            <w:tcW w:w="0" w:type="auto"/>
          </w:tcPr>
          <w:p w14:paraId="71D0C148" w14:textId="77777777" w:rsidR="005E1400" w:rsidRDefault="003D424B">
            <w:pPr>
              <w:pStyle w:val="Compact"/>
              <w:jc w:val="center"/>
            </w:pPr>
            <w:r>
              <w:t>0.2</w:t>
            </w:r>
          </w:p>
        </w:tc>
        <w:tc>
          <w:tcPr>
            <w:tcW w:w="0" w:type="auto"/>
          </w:tcPr>
          <w:p w14:paraId="7093CA49" w14:textId="77777777" w:rsidR="005E1400" w:rsidRDefault="003D424B">
            <w:pPr>
              <w:pStyle w:val="Compact"/>
              <w:jc w:val="center"/>
            </w:pPr>
            <w:r>
              <w:t>9.6</w:t>
            </w:r>
          </w:p>
        </w:tc>
      </w:tr>
      <w:tr w:rsidR="005E1400" w14:paraId="3AFF4BB6" w14:textId="77777777" w:rsidTr="00A22DE2">
        <w:tc>
          <w:tcPr>
            <w:tcW w:w="0" w:type="auto"/>
          </w:tcPr>
          <w:p w14:paraId="32B2827A" w14:textId="77777777" w:rsidR="005E1400" w:rsidRDefault="003D424B">
            <w:pPr>
              <w:pStyle w:val="Compact"/>
              <w:jc w:val="center"/>
            </w:pPr>
            <w:r>
              <w:t>FaceNet (Schroff, Kalenichenko, and Philbin 2015)</w:t>
            </w:r>
          </w:p>
        </w:tc>
        <w:tc>
          <w:tcPr>
            <w:tcW w:w="0" w:type="auto"/>
          </w:tcPr>
          <w:p w14:paraId="05445B90" w14:textId="77777777" w:rsidR="005E1400" w:rsidRDefault="003D424B">
            <w:pPr>
              <w:pStyle w:val="Compact"/>
              <w:jc w:val="center"/>
            </w:pPr>
            <w:r>
              <w:t>12.7</w:t>
            </w:r>
          </w:p>
        </w:tc>
        <w:tc>
          <w:tcPr>
            <w:tcW w:w="0" w:type="auto"/>
          </w:tcPr>
          <w:p w14:paraId="2A79639A" w14:textId="77777777" w:rsidR="005E1400" w:rsidRDefault="003D424B">
            <w:pPr>
              <w:pStyle w:val="Compact"/>
              <w:jc w:val="center"/>
            </w:pPr>
            <w:r>
              <w:t>8.1</w:t>
            </w:r>
          </w:p>
        </w:tc>
        <w:tc>
          <w:tcPr>
            <w:tcW w:w="0" w:type="auto"/>
          </w:tcPr>
          <w:p w14:paraId="0DEEDEF1" w14:textId="77777777" w:rsidR="005E1400" w:rsidRDefault="003D424B">
            <w:pPr>
              <w:pStyle w:val="Compact"/>
              <w:jc w:val="center"/>
            </w:pPr>
            <w:r>
              <w:t>4.3</w:t>
            </w:r>
          </w:p>
        </w:tc>
        <w:tc>
          <w:tcPr>
            <w:tcW w:w="0" w:type="auto"/>
          </w:tcPr>
          <w:p w14:paraId="1FEB8EC8" w14:textId="77777777" w:rsidR="005E1400" w:rsidRDefault="003D424B">
            <w:pPr>
              <w:pStyle w:val="Compact"/>
              <w:jc w:val="center"/>
            </w:pPr>
            <w:r>
              <w:t>1.0</w:t>
            </w:r>
          </w:p>
        </w:tc>
        <w:tc>
          <w:tcPr>
            <w:tcW w:w="0" w:type="auto"/>
          </w:tcPr>
          <w:p w14:paraId="2AD15038" w14:textId="77777777" w:rsidR="005E1400" w:rsidRDefault="003D424B">
            <w:pPr>
              <w:pStyle w:val="Compact"/>
              <w:jc w:val="center"/>
            </w:pPr>
            <w:r>
              <w:t>19.8</w:t>
            </w:r>
          </w:p>
        </w:tc>
      </w:tr>
      <w:tr w:rsidR="005E1400" w14:paraId="6B7FADAB" w14:textId="77777777" w:rsidTr="00A22DE2">
        <w:tc>
          <w:tcPr>
            <w:tcW w:w="0" w:type="auto"/>
          </w:tcPr>
          <w:p w14:paraId="6F085703" w14:textId="77777777" w:rsidR="005E1400" w:rsidRDefault="003D424B">
            <w:pPr>
              <w:pStyle w:val="Compact"/>
              <w:jc w:val="center"/>
            </w:pPr>
            <w:r>
              <w:lastRenderedPageBreak/>
              <w:t>DeepID2 (Yi, Wang, and Tang 2014)</w:t>
            </w:r>
          </w:p>
        </w:tc>
        <w:tc>
          <w:tcPr>
            <w:tcW w:w="0" w:type="auto"/>
          </w:tcPr>
          <w:p w14:paraId="2DFEFC63" w14:textId="77777777" w:rsidR="005E1400" w:rsidRDefault="003D424B">
            <w:pPr>
              <w:pStyle w:val="Compact"/>
              <w:jc w:val="center"/>
            </w:pPr>
            <w:r>
              <w:t>12.8</w:t>
            </w:r>
          </w:p>
        </w:tc>
        <w:tc>
          <w:tcPr>
            <w:tcW w:w="0" w:type="auto"/>
          </w:tcPr>
          <w:p w14:paraId="2A2523D4" w14:textId="77777777" w:rsidR="005E1400" w:rsidRDefault="003D424B">
            <w:pPr>
              <w:pStyle w:val="Compact"/>
              <w:jc w:val="center"/>
            </w:pPr>
            <w:r>
              <w:t>8.1</w:t>
            </w:r>
          </w:p>
        </w:tc>
        <w:tc>
          <w:tcPr>
            <w:tcW w:w="0" w:type="auto"/>
          </w:tcPr>
          <w:p w14:paraId="6DDC48E4" w14:textId="77777777" w:rsidR="005E1400" w:rsidRDefault="003D424B">
            <w:pPr>
              <w:pStyle w:val="Compact"/>
              <w:jc w:val="center"/>
            </w:pPr>
            <w:r>
              <w:t>3.4</w:t>
            </w:r>
          </w:p>
        </w:tc>
        <w:tc>
          <w:tcPr>
            <w:tcW w:w="0" w:type="auto"/>
          </w:tcPr>
          <w:p w14:paraId="36E53A9B" w14:textId="77777777" w:rsidR="005E1400" w:rsidRDefault="003D424B">
            <w:pPr>
              <w:pStyle w:val="Compact"/>
              <w:jc w:val="center"/>
            </w:pPr>
            <w:r>
              <w:t>0.8</w:t>
            </w:r>
          </w:p>
        </w:tc>
        <w:tc>
          <w:tcPr>
            <w:tcW w:w="0" w:type="auto"/>
          </w:tcPr>
          <w:p w14:paraId="130615D1" w14:textId="77777777" w:rsidR="005E1400" w:rsidRDefault="003D424B">
            <w:pPr>
              <w:pStyle w:val="Compact"/>
              <w:jc w:val="center"/>
            </w:pPr>
            <w:r>
              <w:t>20.8</w:t>
            </w:r>
          </w:p>
        </w:tc>
      </w:tr>
      <w:tr w:rsidR="005E1400" w14:paraId="023205B6" w14:textId="77777777" w:rsidTr="00A22DE2">
        <w:tc>
          <w:tcPr>
            <w:tcW w:w="0" w:type="auto"/>
          </w:tcPr>
          <w:p w14:paraId="1C36628C" w14:textId="77777777" w:rsidR="005E1400" w:rsidRDefault="003D424B">
            <w:pPr>
              <w:pStyle w:val="Compact"/>
              <w:jc w:val="center"/>
            </w:pPr>
            <w:r>
              <w:t>SphereFace (Liu et al. 2017)</w:t>
            </w:r>
          </w:p>
        </w:tc>
        <w:tc>
          <w:tcPr>
            <w:tcW w:w="0" w:type="auto"/>
          </w:tcPr>
          <w:p w14:paraId="6D6F5E36" w14:textId="77777777" w:rsidR="005E1400" w:rsidRDefault="003D424B">
            <w:pPr>
              <w:pStyle w:val="Compact"/>
              <w:jc w:val="center"/>
            </w:pPr>
            <w:r>
              <w:t>21.3</w:t>
            </w:r>
          </w:p>
        </w:tc>
        <w:tc>
          <w:tcPr>
            <w:tcW w:w="0" w:type="auto"/>
          </w:tcPr>
          <w:p w14:paraId="647E3726" w14:textId="77777777" w:rsidR="005E1400" w:rsidRDefault="003D424B">
            <w:pPr>
              <w:pStyle w:val="Compact"/>
              <w:jc w:val="center"/>
            </w:pPr>
            <w:r>
              <w:t>15.7</w:t>
            </w:r>
          </w:p>
        </w:tc>
        <w:tc>
          <w:tcPr>
            <w:tcW w:w="0" w:type="auto"/>
          </w:tcPr>
          <w:p w14:paraId="59169E9F" w14:textId="77777777" w:rsidR="005E1400" w:rsidRDefault="003D424B">
            <w:pPr>
              <w:pStyle w:val="Compact"/>
              <w:jc w:val="center"/>
            </w:pPr>
            <w:r>
              <w:t>8.3</w:t>
            </w:r>
          </w:p>
        </w:tc>
        <w:tc>
          <w:tcPr>
            <w:tcW w:w="0" w:type="auto"/>
          </w:tcPr>
          <w:p w14:paraId="53D0103A" w14:textId="77777777" w:rsidR="005E1400" w:rsidRDefault="003D424B">
            <w:pPr>
              <w:pStyle w:val="Compact"/>
              <w:jc w:val="center"/>
            </w:pPr>
            <w:r>
              <w:t>1.0</w:t>
            </w:r>
          </w:p>
        </w:tc>
        <w:tc>
          <w:tcPr>
            <w:tcW w:w="0" w:type="auto"/>
          </w:tcPr>
          <w:p w14:paraId="700B726F" w14:textId="77777777" w:rsidR="005E1400" w:rsidRDefault="003D424B">
            <w:pPr>
              <w:pStyle w:val="Compact"/>
              <w:jc w:val="center"/>
            </w:pPr>
            <w:r>
              <w:t>28.1</w:t>
            </w:r>
          </w:p>
        </w:tc>
      </w:tr>
      <w:tr w:rsidR="005E1400" w14:paraId="0EFF15CE" w14:textId="77777777" w:rsidTr="00A22DE2">
        <w:tc>
          <w:tcPr>
            <w:tcW w:w="0" w:type="auto"/>
          </w:tcPr>
          <w:p w14:paraId="5411D47C" w14:textId="77777777" w:rsidR="005E1400" w:rsidRDefault="003D424B">
            <w:pPr>
              <w:pStyle w:val="Compact"/>
              <w:jc w:val="center"/>
            </w:pPr>
            <w:r>
              <w:t>CentreFace (Wen et al. 2016)</w:t>
            </w:r>
          </w:p>
        </w:tc>
        <w:tc>
          <w:tcPr>
            <w:tcW w:w="0" w:type="auto"/>
          </w:tcPr>
          <w:p w14:paraId="4B1169D2" w14:textId="77777777" w:rsidR="005E1400" w:rsidRDefault="003D424B">
            <w:pPr>
              <w:pStyle w:val="Compact"/>
              <w:jc w:val="center"/>
            </w:pPr>
            <w:r>
              <w:t>27.3</w:t>
            </w:r>
          </w:p>
        </w:tc>
        <w:tc>
          <w:tcPr>
            <w:tcW w:w="0" w:type="auto"/>
          </w:tcPr>
          <w:p w14:paraId="761586C9" w14:textId="77777777" w:rsidR="005E1400" w:rsidRDefault="003D424B">
            <w:pPr>
              <w:pStyle w:val="Compact"/>
              <w:jc w:val="center"/>
            </w:pPr>
            <w:r>
              <w:t>21.0</w:t>
            </w:r>
          </w:p>
        </w:tc>
        <w:tc>
          <w:tcPr>
            <w:tcW w:w="0" w:type="auto"/>
          </w:tcPr>
          <w:p w14:paraId="32E0C3A2" w14:textId="77777777" w:rsidR="005E1400" w:rsidRDefault="003D424B">
            <w:pPr>
              <w:pStyle w:val="Compact"/>
              <w:jc w:val="center"/>
            </w:pPr>
            <w:r>
              <w:t>13.8</w:t>
            </w:r>
          </w:p>
        </w:tc>
        <w:tc>
          <w:tcPr>
            <w:tcW w:w="0" w:type="auto"/>
          </w:tcPr>
          <w:p w14:paraId="73BDE601" w14:textId="77777777" w:rsidR="005E1400" w:rsidRDefault="003D424B">
            <w:pPr>
              <w:pStyle w:val="Compact"/>
              <w:jc w:val="center"/>
            </w:pPr>
            <w:r>
              <w:t>3.1</w:t>
            </w:r>
          </w:p>
        </w:tc>
        <w:tc>
          <w:tcPr>
            <w:tcW w:w="0" w:type="auto"/>
          </w:tcPr>
          <w:p w14:paraId="572DB17E" w14:textId="77777777" w:rsidR="005E1400" w:rsidRDefault="003D424B">
            <w:pPr>
              <w:pStyle w:val="Compact"/>
              <w:jc w:val="center"/>
            </w:pPr>
            <w:r>
              <w:rPr>
                <w:b/>
              </w:rPr>
              <w:t>37.3</w:t>
            </w:r>
          </w:p>
        </w:tc>
      </w:tr>
      <w:tr w:rsidR="005E1400" w14:paraId="5D6C0F45" w14:textId="77777777" w:rsidTr="00A22DE2">
        <w:tc>
          <w:tcPr>
            <w:tcW w:w="0" w:type="auto"/>
          </w:tcPr>
          <w:p w14:paraId="6AF429F1" w14:textId="77777777" w:rsidR="005E1400" w:rsidRDefault="003D424B">
            <w:pPr>
              <w:pStyle w:val="Compact"/>
              <w:jc w:val="center"/>
            </w:pPr>
            <w:r>
              <w:t>RAN (Fang et al. 2020)</w:t>
            </w:r>
          </w:p>
        </w:tc>
        <w:tc>
          <w:tcPr>
            <w:tcW w:w="0" w:type="auto"/>
          </w:tcPr>
          <w:p w14:paraId="33FA05E7" w14:textId="77777777" w:rsidR="005E1400" w:rsidRDefault="003D424B">
            <w:pPr>
              <w:pStyle w:val="Compact"/>
              <w:jc w:val="center"/>
            </w:pPr>
            <w:r>
              <w:t>26.5</w:t>
            </w:r>
          </w:p>
        </w:tc>
        <w:tc>
          <w:tcPr>
            <w:tcW w:w="0" w:type="auto"/>
          </w:tcPr>
          <w:p w14:paraId="19C1326E" w14:textId="77777777" w:rsidR="005E1400" w:rsidRDefault="003D424B">
            <w:pPr>
              <w:pStyle w:val="Compact"/>
              <w:jc w:val="center"/>
            </w:pPr>
            <w:r>
              <w:t>21.6</w:t>
            </w:r>
          </w:p>
        </w:tc>
        <w:tc>
          <w:tcPr>
            <w:tcW w:w="0" w:type="auto"/>
          </w:tcPr>
          <w:p w14:paraId="23B872B1" w14:textId="77777777" w:rsidR="005E1400" w:rsidRDefault="003D424B">
            <w:pPr>
              <w:pStyle w:val="Compact"/>
              <w:jc w:val="center"/>
            </w:pPr>
            <w:r>
              <w:t>14.9</w:t>
            </w:r>
          </w:p>
        </w:tc>
        <w:tc>
          <w:tcPr>
            <w:tcW w:w="0" w:type="auto"/>
          </w:tcPr>
          <w:p w14:paraId="7614A3C6" w14:textId="77777777" w:rsidR="005E1400" w:rsidRDefault="003D424B">
            <w:pPr>
              <w:pStyle w:val="Compact"/>
              <w:jc w:val="center"/>
            </w:pPr>
            <w:r>
              <w:t>3.8</w:t>
            </w:r>
          </w:p>
        </w:tc>
        <w:tc>
          <w:tcPr>
            <w:tcW w:w="0" w:type="auto"/>
          </w:tcPr>
          <w:p w14:paraId="10DBDAF8" w14:textId="77777777" w:rsidR="005E1400" w:rsidRDefault="003D424B">
            <w:pPr>
              <w:pStyle w:val="Compact"/>
              <w:jc w:val="center"/>
            </w:pPr>
            <w:r>
              <w:t>32.3</w:t>
            </w:r>
          </w:p>
        </w:tc>
      </w:tr>
      <w:tr w:rsidR="005E1400" w14:paraId="5B5CCEB0" w14:textId="77777777" w:rsidTr="00A22DE2">
        <w:tc>
          <w:tcPr>
            <w:tcW w:w="0" w:type="auto"/>
          </w:tcPr>
          <w:p w14:paraId="1592A63B" w14:textId="77777777" w:rsidR="005E1400" w:rsidRDefault="003D424B">
            <w:pPr>
              <w:pStyle w:val="Compact"/>
              <w:jc w:val="center"/>
            </w:pPr>
            <w:r>
              <w:t>Baseline</w:t>
            </w:r>
          </w:p>
        </w:tc>
        <w:tc>
          <w:tcPr>
            <w:tcW w:w="0" w:type="auto"/>
          </w:tcPr>
          <w:p w14:paraId="35FFE8F2" w14:textId="77777777" w:rsidR="005E1400" w:rsidRDefault="003D424B">
            <w:pPr>
              <w:pStyle w:val="Compact"/>
              <w:jc w:val="center"/>
            </w:pPr>
            <w:r>
              <w:t>20.8</w:t>
            </w:r>
          </w:p>
        </w:tc>
        <w:tc>
          <w:tcPr>
            <w:tcW w:w="0" w:type="auto"/>
          </w:tcPr>
          <w:p w14:paraId="359858A4" w14:textId="77777777" w:rsidR="005E1400" w:rsidRDefault="003D424B">
            <w:pPr>
              <w:pStyle w:val="Compact"/>
              <w:jc w:val="center"/>
            </w:pPr>
            <w:r>
              <w:t>16</w:t>
            </w:r>
          </w:p>
        </w:tc>
        <w:tc>
          <w:tcPr>
            <w:tcW w:w="0" w:type="auto"/>
          </w:tcPr>
          <w:p w14:paraId="308D656B" w14:textId="77777777" w:rsidR="005E1400" w:rsidRDefault="003D424B">
            <w:pPr>
              <w:pStyle w:val="Compact"/>
              <w:jc w:val="center"/>
            </w:pPr>
            <w:r>
              <w:t>10.1</w:t>
            </w:r>
          </w:p>
        </w:tc>
        <w:tc>
          <w:tcPr>
            <w:tcW w:w="0" w:type="auto"/>
          </w:tcPr>
          <w:p w14:paraId="3B788B8B" w14:textId="77777777" w:rsidR="005E1400" w:rsidRDefault="003D424B">
            <w:pPr>
              <w:pStyle w:val="Compact"/>
              <w:jc w:val="center"/>
            </w:pPr>
            <w:r>
              <w:t>2.2</w:t>
            </w:r>
          </w:p>
        </w:tc>
        <w:tc>
          <w:tcPr>
            <w:tcW w:w="0" w:type="auto"/>
          </w:tcPr>
          <w:p w14:paraId="1A8E2CE3" w14:textId="77777777" w:rsidR="005E1400" w:rsidRDefault="003D424B">
            <w:pPr>
              <w:pStyle w:val="Compact"/>
              <w:jc w:val="center"/>
            </w:pPr>
            <w:r>
              <w:t>29.3</w:t>
            </w:r>
          </w:p>
        </w:tc>
      </w:tr>
      <w:tr w:rsidR="005E1400" w14:paraId="326E74E0" w14:textId="77777777" w:rsidTr="00A22DE2">
        <w:tc>
          <w:tcPr>
            <w:tcW w:w="0" w:type="auto"/>
          </w:tcPr>
          <w:p w14:paraId="1272280E" w14:textId="77777777" w:rsidR="005E1400" w:rsidRDefault="003D424B">
            <w:pPr>
              <w:pStyle w:val="Compact"/>
              <w:jc w:val="center"/>
            </w:pPr>
            <w:r>
              <w:t>Ours(Stage1)</w:t>
            </w:r>
          </w:p>
        </w:tc>
        <w:tc>
          <w:tcPr>
            <w:tcW w:w="0" w:type="auto"/>
          </w:tcPr>
          <w:p w14:paraId="40776D10" w14:textId="77777777" w:rsidR="005E1400" w:rsidRDefault="003D424B">
            <w:pPr>
              <w:pStyle w:val="Compact"/>
              <w:jc w:val="center"/>
            </w:pPr>
            <w:r>
              <w:t>25.2</w:t>
            </w:r>
          </w:p>
        </w:tc>
        <w:tc>
          <w:tcPr>
            <w:tcW w:w="0" w:type="auto"/>
          </w:tcPr>
          <w:p w14:paraId="409FDFB2" w14:textId="77777777" w:rsidR="005E1400" w:rsidRDefault="003D424B">
            <w:pPr>
              <w:pStyle w:val="Compact"/>
              <w:jc w:val="center"/>
            </w:pPr>
            <w:r>
              <w:t>21.0</w:t>
            </w:r>
          </w:p>
        </w:tc>
        <w:tc>
          <w:tcPr>
            <w:tcW w:w="0" w:type="auto"/>
          </w:tcPr>
          <w:p w14:paraId="5055842F" w14:textId="77777777" w:rsidR="005E1400" w:rsidRDefault="003D424B">
            <w:pPr>
              <w:pStyle w:val="Compact"/>
              <w:jc w:val="center"/>
            </w:pPr>
            <w:r>
              <w:t>15.7</w:t>
            </w:r>
          </w:p>
        </w:tc>
        <w:tc>
          <w:tcPr>
            <w:tcW w:w="0" w:type="auto"/>
          </w:tcPr>
          <w:p w14:paraId="7BBCD4B7" w14:textId="77777777" w:rsidR="005E1400" w:rsidRDefault="003D424B">
            <w:pPr>
              <w:pStyle w:val="Compact"/>
              <w:jc w:val="center"/>
            </w:pPr>
            <w:r>
              <w:t>6.2</w:t>
            </w:r>
          </w:p>
        </w:tc>
        <w:tc>
          <w:tcPr>
            <w:tcW w:w="0" w:type="auto"/>
          </w:tcPr>
          <w:p w14:paraId="163961ED" w14:textId="77777777" w:rsidR="005E1400" w:rsidRDefault="003D424B">
            <w:pPr>
              <w:pStyle w:val="Compact"/>
              <w:jc w:val="center"/>
            </w:pPr>
            <w:r>
              <w:t>33.4</w:t>
            </w:r>
          </w:p>
        </w:tc>
      </w:tr>
      <w:tr w:rsidR="005E1400" w14:paraId="13BD8DE7" w14:textId="77777777" w:rsidTr="00A22DE2">
        <w:tc>
          <w:tcPr>
            <w:tcW w:w="0" w:type="auto"/>
          </w:tcPr>
          <w:p w14:paraId="52867C8E" w14:textId="77777777" w:rsidR="005E1400" w:rsidRDefault="003D424B">
            <w:pPr>
              <w:pStyle w:val="Compact"/>
              <w:jc w:val="center"/>
            </w:pPr>
            <w:r>
              <w:t>Ours(Stage1+Stage2)</w:t>
            </w:r>
          </w:p>
        </w:tc>
        <w:tc>
          <w:tcPr>
            <w:tcW w:w="0" w:type="auto"/>
          </w:tcPr>
          <w:p w14:paraId="0C6542DC" w14:textId="77777777" w:rsidR="005E1400" w:rsidRDefault="003D424B">
            <w:pPr>
              <w:pStyle w:val="Compact"/>
              <w:jc w:val="center"/>
            </w:pPr>
            <w:r>
              <w:rPr>
                <w:b/>
              </w:rPr>
              <w:t>27.4</w:t>
            </w:r>
          </w:p>
        </w:tc>
        <w:tc>
          <w:tcPr>
            <w:tcW w:w="0" w:type="auto"/>
          </w:tcPr>
          <w:p w14:paraId="23C29B49" w14:textId="77777777" w:rsidR="005E1400" w:rsidRDefault="003D424B">
            <w:pPr>
              <w:pStyle w:val="Compact"/>
              <w:jc w:val="center"/>
            </w:pPr>
            <w:r>
              <w:rPr>
                <w:b/>
              </w:rPr>
              <w:t>23.2</w:t>
            </w:r>
          </w:p>
        </w:tc>
        <w:tc>
          <w:tcPr>
            <w:tcW w:w="0" w:type="auto"/>
          </w:tcPr>
          <w:p w14:paraId="7BCBFD2F" w14:textId="77777777" w:rsidR="005E1400" w:rsidRDefault="003D424B">
            <w:pPr>
              <w:pStyle w:val="Compact"/>
              <w:jc w:val="center"/>
            </w:pPr>
            <w:r>
              <w:rPr>
                <w:b/>
              </w:rPr>
              <w:t>17.8</w:t>
            </w:r>
          </w:p>
        </w:tc>
        <w:tc>
          <w:tcPr>
            <w:tcW w:w="0" w:type="auto"/>
          </w:tcPr>
          <w:p w14:paraId="5BBCE0B8" w14:textId="77777777" w:rsidR="005E1400" w:rsidRDefault="003D424B">
            <w:pPr>
              <w:pStyle w:val="Compact"/>
              <w:jc w:val="center"/>
            </w:pPr>
            <w:r>
              <w:rPr>
                <w:b/>
              </w:rPr>
              <w:t>7.7</w:t>
            </w:r>
          </w:p>
        </w:tc>
        <w:tc>
          <w:tcPr>
            <w:tcW w:w="0" w:type="auto"/>
          </w:tcPr>
          <w:p w14:paraId="7805DB5E" w14:textId="77777777" w:rsidR="005E1400" w:rsidRDefault="003D424B">
            <w:pPr>
              <w:pStyle w:val="Compact"/>
              <w:jc w:val="center"/>
            </w:pPr>
            <w:r>
              <w:t>35.6</w:t>
            </w:r>
          </w:p>
        </w:tc>
      </w:tr>
    </w:tbl>
    <w:p w14:paraId="69F987FE" w14:textId="77777777" w:rsidR="005E1400" w:rsidRDefault="005E1400">
      <w:pPr>
        <w:pStyle w:val="BodyText"/>
      </w:pPr>
    </w:p>
    <w:p w14:paraId="24E31A81" w14:textId="77777777" w:rsidR="005E1400" w:rsidRDefault="003D424B">
      <w:pPr>
        <w:pStyle w:val="TableCaption"/>
      </w:pPr>
      <w:r>
        <w:t>Face verification results on QMUL-SurvFace.</w:t>
      </w:r>
    </w:p>
    <w:tbl>
      <w:tblPr>
        <w:tblW w:w="5000" w:type="pct"/>
        <w:tblLook w:val="04A0" w:firstRow="1" w:lastRow="0" w:firstColumn="1" w:lastColumn="0" w:noHBand="0" w:noVBand="1"/>
      </w:tblPr>
      <w:tblGrid>
        <w:gridCol w:w="4341"/>
        <w:gridCol w:w="699"/>
        <w:gridCol w:w="699"/>
        <w:gridCol w:w="699"/>
        <w:gridCol w:w="745"/>
        <w:gridCol w:w="699"/>
        <w:gridCol w:w="974"/>
      </w:tblGrid>
      <w:tr w:rsidR="005E1400" w14:paraId="56C050C7" w14:textId="77777777" w:rsidTr="00A22DE2">
        <w:tc>
          <w:tcPr>
            <w:tcW w:w="0" w:type="auto"/>
          </w:tcPr>
          <w:p w14:paraId="377C8AAD" w14:textId="77777777" w:rsidR="005E1400" w:rsidRDefault="005E1400">
            <w:pPr>
              <w:pStyle w:val="Compact"/>
            </w:pPr>
          </w:p>
        </w:tc>
        <w:tc>
          <w:tcPr>
            <w:tcW w:w="0" w:type="auto"/>
          </w:tcPr>
          <w:p w14:paraId="3FE0D116" w14:textId="77777777" w:rsidR="005E1400" w:rsidRDefault="003D424B">
            <w:pPr>
              <w:pStyle w:val="Compact"/>
              <w:jc w:val="center"/>
            </w:pPr>
            <w:r>
              <w:t>30%</w:t>
            </w:r>
          </w:p>
        </w:tc>
        <w:tc>
          <w:tcPr>
            <w:tcW w:w="0" w:type="auto"/>
          </w:tcPr>
          <w:p w14:paraId="2EC20259" w14:textId="77777777" w:rsidR="005E1400" w:rsidRDefault="003D424B">
            <w:pPr>
              <w:pStyle w:val="Compact"/>
              <w:jc w:val="center"/>
            </w:pPr>
            <w:r>
              <w:t>10%</w:t>
            </w:r>
          </w:p>
        </w:tc>
        <w:tc>
          <w:tcPr>
            <w:tcW w:w="0" w:type="auto"/>
          </w:tcPr>
          <w:p w14:paraId="63E0E380" w14:textId="77777777" w:rsidR="005E1400" w:rsidRDefault="003D424B">
            <w:pPr>
              <w:pStyle w:val="Compact"/>
              <w:jc w:val="center"/>
            </w:pPr>
            <w:r>
              <w:t>1%</w:t>
            </w:r>
          </w:p>
        </w:tc>
        <w:tc>
          <w:tcPr>
            <w:tcW w:w="0" w:type="auto"/>
          </w:tcPr>
          <w:p w14:paraId="4584972B" w14:textId="77777777" w:rsidR="005E1400" w:rsidRDefault="003D424B">
            <w:pPr>
              <w:pStyle w:val="Compact"/>
              <w:jc w:val="center"/>
            </w:pPr>
            <w:r>
              <w:t>0.1%</w:t>
            </w:r>
          </w:p>
        </w:tc>
        <w:tc>
          <w:tcPr>
            <w:tcW w:w="0" w:type="auto"/>
          </w:tcPr>
          <w:p w14:paraId="0AA81528" w14:textId="77777777" w:rsidR="005E1400" w:rsidRDefault="005E1400">
            <w:pPr>
              <w:pStyle w:val="Compact"/>
            </w:pPr>
          </w:p>
        </w:tc>
        <w:tc>
          <w:tcPr>
            <w:tcW w:w="0" w:type="auto"/>
          </w:tcPr>
          <w:p w14:paraId="6D404C69" w14:textId="77777777" w:rsidR="005E1400" w:rsidRDefault="003D424B">
            <w:pPr>
              <w:pStyle w:val="Compact"/>
              <w:jc w:val="center"/>
            </w:pPr>
            <w:r>
              <w:t>Acc(%)</w:t>
            </w:r>
          </w:p>
        </w:tc>
      </w:tr>
      <w:tr w:rsidR="005E1400" w14:paraId="3EF71CAA" w14:textId="77777777" w:rsidTr="00A22DE2">
        <w:tc>
          <w:tcPr>
            <w:tcW w:w="0" w:type="auto"/>
          </w:tcPr>
          <w:p w14:paraId="2AE7CD38" w14:textId="77777777" w:rsidR="005E1400" w:rsidRDefault="003D424B">
            <w:pPr>
              <w:pStyle w:val="Compact"/>
              <w:jc w:val="center"/>
            </w:pPr>
            <w:r>
              <w:t>VggFace (Parkhi, Vedaldi, and Zisserman 2015)</w:t>
            </w:r>
          </w:p>
        </w:tc>
        <w:tc>
          <w:tcPr>
            <w:tcW w:w="0" w:type="auto"/>
          </w:tcPr>
          <w:p w14:paraId="19B8988A" w14:textId="77777777" w:rsidR="005E1400" w:rsidRDefault="003D424B">
            <w:pPr>
              <w:pStyle w:val="Compact"/>
              <w:jc w:val="center"/>
            </w:pPr>
            <w:r>
              <w:t>83.2</w:t>
            </w:r>
          </w:p>
        </w:tc>
        <w:tc>
          <w:tcPr>
            <w:tcW w:w="0" w:type="auto"/>
          </w:tcPr>
          <w:p w14:paraId="59C0ACA4" w14:textId="77777777" w:rsidR="005E1400" w:rsidRDefault="003D424B">
            <w:pPr>
              <w:pStyle w:val="Compact"/>
              <w:jc w:val="center"/>
            </w:pPr>
            <w:r>
              <w:t>63.0</w:t>
            </w:r>
          </w:p>
        </w:tc>
        <w:tc>
          <w:tcPr>
            <w:tcW w:w="0" w:type="auto"/>
          </w:tcPr>
          <w:p w14:paraId="4FABE67F" w14:textId="77777777" w:rsidR="005E1400" w:rsidRDefault="003D424B">
            <w:pPr>
              <w:pStyle w:val="Compact"/>
              <w:jc w:val="center"/>
            </w:pPr>
            <w:r>
              <w:t>20.1</w:t>
            </w:r>
          </w:p>
        </w:tc>
        <w:tc>
          <w:tcPr>
            <w:tcW w:w="0" w:type="auto"/>
          </w:tcPr>
          <w:p w14:paraId="10B66497" w14:textId="77777777" w:rsidR="005E1400" w:rsidRDefault="003D424B">
            <w:pPr>
              <w:pStyle w:val="Compact"/>
              <w:jc w:val="center"/>
            </w:pPr>
            <w:r>
              <w:t>4.0</w:t>
            </w:r>
          </w:p>
        </w:tc>
        <w:tc>
          <w:tcPr>
            <w:tcW w:w="0" w:type="auto"/>
          </w:tcPr>
          <w:p w14:paraId="403DAF26" w14:textId="77777777" w:rsidR="005E1400" w:rsidRDefault="003D424B">
            <w:pPr>
              <w:pStyle w:val="Compact"/>
              <w:jc w:val="center"/>
            </w:pPr>
            <w:r>
              <w:t>85.0</w:t>
            </w:r>
          </w:p>
        </w:tc>
        <w:tc>
          <w:tcPr>
            <w:tcW w:w="0" w:type="auto"/>
          </w:tcPr>
          <w:p w14:paraId="19752AC9" w14:textId="77777777" w:rsidR="005E1400" w:rsidRDefault="003D424B">
            <w:pPr>
              <w:pStyle w:val="Compact"/>
              <w:jc w:val="center"/>
            </w:pPr>
            <w:r>
              <w:t>78.0</w:t>
            </w:r>
          </w:p>
        </w:tc>
      </w:tr>
      <w:tr w:rsidR="005E1400" w14:paraId="4FB51226" w14:textId="77777777" w:rsidTr="00A22DE2">
        <w:tc>
          <w:tcPr>
            <w:tcW w:w="0" w:type="auto"/>
          </w:tcPr>
          <w:p w14:paraId="29136FB7" w14:textId="77777777" w:rsidR="005E1400" w:rsidRDefault="003D424B">
            <w:pPr>
              <w:pStyle w:val="Compact"/>
              <w:jc w:val="center"/>
            </w:pPr>
            <w:r>
              <w:t>FaceNet (Schroff, Kalenichenko, and Philbin 2015)</w:t>
            </w:r>
          </w:p>
        </w:tc>
        <w:tc>
          <w:tcPr>
            <w:tcW w:w="0" w:type="auto"/>
          </w:tcPr>
          <w:p w14:paraId="69B17DAB" w14:textId="77777777" w:rsidR="005E1400" w:rsidRDefault="003D424B">
            <w:pPr>
              <w:pStyle w:val="Compact"/>
              <w:jc w:val="center"/>
            </w:pPr>
            <w:r>
              <w:t>94.6</w:t>
            </w:r>
          </w:p>
        </w:tc>
        <w:tc>
          <w:tcPr>
            <w:tcW w:w="0" w:type="auto"/>
          </w:tcPr>
          <w:p w14:paraId="592F002E" w14:textId="77777777" w:rsidR="005E1400" w:rsidRDefault="003D424B">
            <w:pPr>
              <w:pStyle w:val="Compact"/>
              <w:jc w:val="center"/>
            </w:pPr>
            <w:r>
              <w:t>79.9</w:t>
            </w:r>
          </w:p>
        </w:tc>
        <w:tc>
          <w:tcPr>
            <w:tcW w:w="0" w:type="auto"/>
          </w:tcPr>
          <w:p w14:paraId="7B26D699" w14:textId="77777777" w:rsidR="005E1400" w:rsidRDefault="003D424B">
            <w:pPr>
              <w:pStyle w:val="Compact"/>
              <w:jc w:val="center"/>
            </w:pPr>
            <w:r>
              <w:t>40.3</w:t>
            </w:r>
          </w:p>
        </w:tc>
        <w:tc>
          <w:tcPr>
            <w:tcW w:w="0" w:type="auto"/>
          </w:tcPr>
          <w:p w14:paraId="1C03AF62" w14:textId="77777777" w:rsidR="005E1400" w:rsidRDefault="003D424B">
            <w:pPr>
              <w:pStyle w:val="Compact"/>
              <w:jc w:val="center"/>
            </w:pPr>
            <w:r>
              <w:t>12.7</w:t>
            </w:r>
          </w:p>
        </w:tc>
        <w:tc>
          <w:tcPr>
            <w:tcW w:w="0" w:type="auto"/>
          </w:tcPr>
          <w:p w14:paraId="546C098F" w14:textId="77777777" w:rsidR="005E1400" w:rsidRDefault="003D424B">
            <w:pPr>
              <w:pStyle w:val="Compact"/>
              <w:jc w:val="center"/>
            </w:pPr>
            <w:r>
              <w:t>93.5</w:t>
            </w:r>
          </w:p>
        </w:tc>
        <w:tc>
          <w:tcPr>
            <w:tcW w:w="0" w:type="auto"/>
          </w:tcPr>
          <w:p w14:paraId="4FB78D50" w14:textId="77777777" w:rsidR="005E1400" w:rsidRDefault="003D424B">
            <w:pPr>
              <w:pStyle w:val="Compact"/>
              <w:jc w:val="center"/>
            </w:pPr>
            <w:r>
              <w:t>85.3</w:t>
            </w:r>
          </w:p>
        </w:tc>
      </w:tr>
      <w:tr w:rsidR="005E1400" w14:paraId="6636274D" w14:textId="77777777" w:rsidTr="00A22DE2">
        <w:tc>
          <w:tcPr>
            <w:tcW w:w="0" w:type="auto"/>
          </w:tcPr>
          <w:p w14:paraId="70861EB5" w14:textId="77777777" w:rsidR="005E1400" w:rsidRDefault="003D424B">
            <w:pPr>
              <w:pStyle w:val="Compact"/>
              <w:jc w:val="center"/>
            </w:pPr>
            <w:r>
              <w:t>DeepID2 (Yi, Wang, and Tang 2014)</w:t>
            </w:r>
          </w:p>
        </w:tc>
        <w:tc>
          <w:tcPr>
            <w:tcW w:w="0" w:type="auto"/>
          </w:tcPr>
          <w:p w14:paraId="6454FCF7" w14:textId="77777777" w:rsidR="005E1400" w:rsidRDefault="003D424B">
            <w:pPr>
              <w:pStyle w:val="Compact"/>
              <w:jc w:val="center"/>
            </w:pPr>
            <w:r>
              <w:t>80.6</w:t>
            </w:r>
          </w:p>
        </w:tc>
        <w:tc>
          <w:tcPr>
            <w:tcW w:w="0" w:type="auto"/>
          </w:tcPr>
          <w:p w14:paraId="2B796945" w14:textId="77777777" w:rsidR="005E1400" w:rsidRDefault="003D424B">
            <w:pPr>
              <w:pStyle w:val="Compact"/>
              <w:jc w:val="center"/>
            </w:pPr>
            <w:r>
              <w:t>60.0</w:t>
            </w:r>
          </w:p>
        </w:tc>
        <w:tc>
          <w:tcPr>
            <w:tcW w:w="0" w:type="auto"/>
          </w:tcPr>
          <w:p w14:paraId="6BC8583A" w14:textId="77777777" w:rsidR="005E1400" w:rsidRDefault="003D424B">
            <w:pPr>
              <w:pStyle w:val="Compact"/>
              <w:jc w:val="center"/>
            </w:pPr>
            <w:r>
              <w:t>28.2</w:t>
            </w:r>
          </w:p>
        </w:tc>
        <w:tc>
          <w:tcPr>
            <w:tcW w:w="0" w:type="auto"/>
          </w:tcPr>
          <w:p w14:paraId="7FED92F1" w14:textId="77777777" w:rsidR="005E1400" w:rsidRDefault="003D424B">
            <w:pPr>
              <w:pStyle w:val="Compact"/>
              <w:jc w:val="center"/>
            </w:pPr>
            <w:r>
              <w:t>13.4</w:t>
            </w:r>
          </w:p>
        </w:tc>
        <w:tc>
          <w:tcPr>
            <w:tcW w:w="0" w:type="auto"/>
          </w:tcPr>
          <w:p w14:paraId="582B1AB7" w14:textId="77777777" w:rsidR="005E1400" w:rsidRDefault="003D424B">
            <w:pPr>
              <w:pStyle w:val="Compact"/>
              <w:jc w:val="center"/>
            </w:pPr>
            <w:r>
              <w:t>84.1</w:t>
            </w:r>
          </w:p>
        </w:tc>
        <w:tc>
          <w:tcPr>
            <w:tcW w:w="0" w:type="auto"/>
          </w:tcPr>
          <w:p w14:paraId="08ACBF5E" w14:textId="77777777" w:rsidR="005E1400" w:rsidRDefault="003D424B">
            <w:pPr>
              <w:pStyle w:val="Compact"/>
              <w:jc w:val="center"/>
            </w:pPr>
            <w:r>
              <w:t>76.1</w:t>
            </w:r>
          </w:p>
        </w:tc>
      </w:tr>
      <w:tr w:rsidR="005E1400" w14:paraId="1440F0C7" w14:textId="77777777" w:rsidTr="00A22DE2">
        <w:tc>
          <w:tcPr>
            <w:tcW w:w="0" w:type="auto"/>
          </w:tcPr>
          <w:p w14:paraId="468EB0FB" w14:textId="77777777" w:rsidR="005E1400" w:rsidRDefault="003D424B">
            <w:pPr>
              <w:pStyle w:val="Compact"/>
              <w:jc w:val="center"/>
            </w:pPr>
            <w:r>
              <w:t>SphereFace (Liu et al. 2017)</w:t>
            </w:r>
          </w:p>
        </w:tc>
        <w:tc>
          <w:tcPr>
            <w:tcW w:w="0" w:type="auto"/>
          </w:tcPr>
          <w:p w14:paraId="6B285842" w14:textId="77777777" w:rsidR="005E1400" w:rsidRDefault="003D424B">
            <w:pPr>
              <w:pStyle w:val="Compact"/>
              <w:jc w:val="center"/>
            </w:pPr>
            <w:r>
              <w:t>80.0</w:t>
            </w:r>
          </w:p>
        </w:tc>
        <w:tc>
          <w:tcPr>
            <w:tcW w:w="0" w:type="auto"/>
          </w:tcPr>
          <w:p w14:paraId="05CEDC55" w14:textId="77777777" w:rsidR="005E1400" w:rsidRDefault="003D424B">
            <w:pPr>
              <w:pStyle w:val="Compact"/>
              <w:jc w:val="center"/>
            </w:pPr>
            <w:r>
              <w:t>63.6</w:t>
            </w:r>
          </w:p>
        </w:tc>
        <w:tc>
          <w:tcPr>
            <w:tcW w:w="0" w:type="auto"/>
          </w:tcPr>
          <w:p w14:paraId="6BE76232" w14:textId="77777777" w:rsidR="005E1400" w:rsidRDefault="003D424B">
            <w:pPr>
              <w:pStyle w:val="Compact"/>
              <w:jc w:val="center"/>
            </w:pPr>
            <w:r>
              <w:t>34.1</w:t>
            </w:r>
          </w:p>
        </w:tc>
        <w:tc>
          <w:tcPr>
            <w:tcW w:w="0" w:type="auto"/>
          </w:tcPr>
          <w:p w14:paraId="26AF16A5" w14:textId="77777777" w:rsidR="005E1400" w:rsidRDefault="003D424B">
            <w:pPr>
              <w:pStyle w:val="Compact"/>
              <w:jc w:val="center"/>
            </w:pPr>
            <w:r>
              <w:t>15.6</w:t>
            </w:r>
          </w:p>
        </w:tc>
        <w:tc>
          <w:tcPr>
            <w:tcW w:w="0" w:type="auto"/>
          </w:tcPr>
          <w:p w14:paraId="260482CC" w14:textId="77777777" w:rsidR="005E1400" w:rsidRDefault="003D424B">
            <w:pPr>
              <w:pStyle w:val="Compact"/>
              <w:jc w:val="center"/>
            </w:pPr>
            <w:r>
              <w:t>83.9</w:t>
            </w:r>
          </w:p>
        </w:tc>
        <w:tc>
          <w:tcPr>
            <w:tcW w:w="0" w:type="auto"/>
          </w:tcPr>
          <w:p w14:paraId="161A9132" w14:textId="77777777" w:rsidR="005E1400" w:rsidRDefault="003D424B">
            <w:pPr>
              <w:pStyle w:val="Compact"/>
              <w:jc w:val="center"/>
            </w:pPr>
            <w:r>
              <w:t>77.6</w:t>
            </w:r>
          </w:p>
        </w:tc>
      </w:tr>
      <w:tr w:rsidR="005E1400" w14:paraId="318664A4" w14:textId="77777777" w:rsidTr="00A22DE2">
        <w:tc>
          <w:tcPr>
            <w:tcW w:w="0" w:type="auto"/>
          </w:tcPr>
          <w:p w14:paraId="1A61ABF5" w14:textId="77777777" w:rsidR="005E1400" w:rsidRDefault="003D424B">
            <w:pPr>
              <w:pStyle w:val="Compact"/>
              <w:jc w:val="center"/>
            </w:pPr>
            <w:r>
              <w:t>CentreFace (Wen et al. 2016)</w:t>
            </w:r>
          </w:p>
        </w:tc>
        <w:tc>
          <w:tcPr>
            <w:tcW w:w="0" w:type="auto"/>
          </w:tcPr>
          <w:p w14:paraId="300E892E" w14:textId="77777777" w:rsidR="005E1400" w:rsidRDefault="003D424B">
            <w:pPr>
              <w:pStyle w:val="Compact"/>
              <w:jc w:val="center"/>
            </w:pPr>
            <w:r>
              <w:t>95.2</w:t>
            </w:r>
          </w:p>
        </w:tc>
        <w:tc>
          <w:tcPr>
            <w:tcW w:w="0" w:type="auto"/>
          </w:tcPr>
          <w:p w14:paraId="38B185E0" w14:textId="77777777" w:rsidR="005E1400" w:rsidRDefault="003D424B">
            <w:pPr>
              <w:pStyle w:val="Compact"/>
              <w:jc w:val="center"/>
            </w:pPr>
            <w:r>
              <w:t>86.0</w:t>
            </w:r>
          </w:p>
        </w:tc>
        <w:tc>
          <w:tcPr>
            <w:tcW w:w="0" w:type="auto"/>
          </w:tcPr>
          <w:p w14:paraId="0D69A5E4" w14:textId="77777777" w:rsidR="005E1400" w:rsidRDefault="003D424B">
            <w:pPr>
              <w:pStyle w:val="Compact"/>
              <w:jc w:val="center"/>
            </w:pPr>
            <w:r>
              <w:t>53.3</w:t>
            </w:r>
          </w:p>
        </w:tc>
        <w:tc>
          <w:tcPr>
            <w:tcW w:w="0" w:type="auto"/>
          </w:tcPr>
          <w:p w14:paraId="290DC231" w14:textId="77777777" w:rsidR="005E1400" w:rsidRDefault="003D424B">
            <w:pPr>
              <w:pStyle w:val="Compact"/>
              <w:jc w:val="center"/>
            </w:pPr>
            <w:r>
              <w:rPr>
                <w:b/>
              </w:rPr>
              <w:t>26.8</w:t>
            </w:r>
          </w:p>
        </w:tc>
        <w:tc>
          <w:tcPr>
            <w:tcW w:w="0" w:type="auto"/>
          </w:tcPr>
          <w:p w14:paraId="0FDFABA5" w14:textId="77777777" w:rsidR="005E1400" w:rsidRDefault="003D424B">
            <w:pPr>
              <w:pStyle w:val="Compact"/>
              <w:jc w:val="center"/>
            </w:pPr>
            <w:r>
              <w:t>94.8</w:t>
            </w:r>
          </w:p>
        </w:tc>
        <w:tc>
          <w:tcPr>
            <w:tcW w:w="0" w:type="auto"/>
          </w:tcPr>
          <w:p w14:paraId="12C88441" w14:textId="77777777" w:rsidR="005E1400" w:rsidRDefault="003D424B">
            <w:pPr>
              <w:pStyle w:val="Compact"/>
              <w:jc w:val="center"/>
            </w:pPr>
            <w:r>
              <w:t>88.0</w:t>
            </w:r>
          </w:p>
        </w:tc>
      </w:tr>
      <w:tr w:rsidR="005E1400" w14:paraId="54AD5D1A" w14:textId="77777777" w:rsidTr="00A22DE2">
        <w:tc>
          <w:tcPr>
            <w:tcW w:w="0" w:type="auto"/>
          </w:tcPr>
          <w:p w14:paraId="0BCFB5CF" w14:textId="77777777" w:rsidR="005E1400" w:rsidRDefault="003D424B">
            <w:pPr>
              <w:pStyle w:val="Compact"/>
              <w:jc w:val="center"/>
            </w:pPr>
            <w:r>
              <w:t>FAN (Yin et al. 2020)</w:t>
            </w:r>
          </w:p>
        </w:tc>
        <w:tc>
          <w:tcPr>
            <w:tcW w:w="0" w:type="auto"/>
          </w:tcPr>
          <w:p w14:paraId="3A7E6B97" w14:textId="77777777" w:rsidR="005E1400" w:rsidRDefault="003D424B">
            <w:pPr>
              <w:pStyle w:val="Compact"/>
              <w:jc w:val="center"/>
            </w:pPr>
            <w:r>
              <w:t>71.3</w:t>
            </w:r>
          </w:p>
        </w:tc>
        <w:tc>
          <w:tcPr>
            <w:tcW w:w="0" w:type="auto"/>
          </w:tcPr>
          <w:p w14:paraId="1EF24BD6" w14:textId="77777777" w:rsidR="005E1400" w:rsidRDefault="003D424B">
            <w:pPr>
              <w:pStyle w:val="Compact"/>
              <w:jc w:val="center"/>
            </w:pPr>
            <w:r>
              <w:t>44.6</w:t>
            </w:r>
          </w:p>
        </w:tc>
        <w:tc>
          <w:tcPr>
            <w:tcW w:w="0" w:type="auto"/>
          </w:tcPr>
          <w:p w14:paraId="50540B43" w14:textId="77777777" w:rsidR="005E1400" w:rsidRDefault="003D424B">
            <w:pPr>
              <w:pStyle w:val="Compact"/>
              <w:jc w:val="center"/>
            </w:pPr>
            <w:r>
              <w:t>12.9</w:t>
            </w:r>
          </w:p>
        </w:tc>
        <w:tc>
          <w:tcPr>
            <w:tcW w:w="0" w:type="auto"/>
          </w:tcPr>
          <w:p w14:paraId="4340DDDC" w14:textId="77777777" w:rsidR="005E1400" w:rsidRDefault="003D424B">
            <w:pPr>
              <w:pStyle w:val="Compact"/>
              <w:jc w:val="center"/>
            </w:pPr>
            <w:r>
              <w:t>2.8</w:t>
            </w:r>
          </w:p>
        </w:tc>
        <w:tc>
          <w:tcPr>
            <w:tcW w:w="0" w:type="auto"/>
          </w:tcPr>
          <w:p w14:paraId="2A8C1691" w14:textId="77777777" w:rsidR="005E1400" w:rsidRDefault="003D424B">
            <w:pPr>
              <w:pStyle w:val="Compact"/>
              <w:jc w:val="center"/>
            </w:pPr>
            <w:r>
              <w:t>76.9</w:t>
            </w:r>
          </w:p>
        </w:tc>
        <w:tc>
          <w:tcPr>
            <w:tcW w:w="0" w:type="auto"/>
          </w:tcPr>
          <w:p w14:paraId="5B4A83C1" w14:textId="77777777" w:rsidR="005E1400" w:rsidRDefault="003D424B">
            <w:pPr>
              <w:pStyle w:val="Compact"/>
              <w:jc w:val="center"/>
            </w:pPr>
            <w:r>
              <w:t>70.9</w:t>
            </w:r>
          </w:p>
        </w:tc>
      </w:tr>
      <w:tr w:rsidR="005E1400" w14:paraId="33B500CB" w14:textId="77777777" w:rsidTr="00A22DE2">
        <w:tc>
          <w:tcPr>
            <w:tcW w:w="0" w:type="auto"/>
          </w:tcPr>
          <w:p w14:paraId="19D98E0E" w14:textId="77777777" w:rsidR="005E1400" w:rsidRDefault="003D424B">
            <w:pPr>
              <w:pStyle w:val="Compact"/>
              <w:jc w:val="center"/>
            </w:pPr>
            <w:r>
              <w:t>DDAT (Jiao et al. 2021)</w:t>
            </w:r>
          </w:p>
        </w:tc>
        <w:tc>
          <w:tcPr>
            <w:tcW w:w="0" w:type="auto"/>
          </w:tcPr>
          <w:p w14:paraId="4A2B803C" w14:textId="77777777" w:rsidR="005E1400" w:rsidRDefault="003D424B">
            <w:pPr>
              <w:pStyle w:val="Compact"/>
              <w:jc w:val="center"/>
            </w:pPr>
            <w:r>
              <w:t>90.4</w:t>
            </w:r>
          </w:p>
        </w:tc>
        <w:tc>
          <w:tcPr>
            <w:tcW w:w="0" w:type="auto"/>
          </w:tcPr>
          <w:p w14:paraId="01E34CC7" w14:textId="77777777" w:rsidR="005E1400" w:rsidRDefault="003D424B">
            <w:pPr>
              <w:pStyle w:val="Compact"/>
              <w:jc w:val="center"/>
            </w:pPr>
            <w:r>
              <w:t>75.5</w:t>
            </w:r>
          </w:p>
        </w:tc>
        <w:tc>
          <w:tcPr>
            <w:tcW w:w="0" w:type="auto"/>
          </w:tcPr>
          <w:p w14:paraId="08050CA5" w14:textId="77777777" w:rsidR="005E1400" w:rsidRDefault="003D424B">
            <w:pPr>
              <w:pStyle w:val="Compact"/>
              <w:jc w:val="center"/>
            </w:pPr>
            <w:r>
              <w:t>40.4</w:t>
            </w:r>
          </w:p>
        </w:tc>
        <w:tc>
          <w:tcPr>
            <w:tcW w:w="0" w:type="auto"/>
          </w:tcPr>
          <w:p w14:paraId="44C2B8B6" w14:textId="77777777" w:rsidR="005E1400" w:rsidRDefault="003D424B">
            <w:pPr>
              <w:pStyle w:val="Compact"/>
              <w:jc w:val="center"/>
            </w:pPr>
            <w:r>
              <w:t>16.4</w:t>
            </w:r>
          </w:p>
        </w:tc>
        <w:tc>
          <w:tcPr>
            <w:tcW w:w="0" w:type="auto"/>
          </w:tcPr>
          <w:p w14:paraId="7D34F35F" w14:textId="77777777" w:rsidR="005E1400" w:rsidRDefault="003D424B">
            <w:pPr>
              <w:pStyle w:val="Compact"/>
              <w:jc w:val="center"/>
            </w:pPr>
            <w:r>
              <w:t>n/a</w:t>
            </w:r>
          </w:p>
        </w:tc>
        <w:tc>
          <w:tcPr>
            <w:tcW w:w="0" w:type="auto"/>
          </w:tcPr>
          <w:p w14:paraId="73698F8D" w14:textId="77777777" w:rsidR="005E1400" w:rsidRDefault="003D424B">
            <w:pPr>
              <w:pStyle w:val="Compact"/>
              <w:jc w:val="center"/>
            </w:pPr>
            <w:r>
              <w:t>83.6</w:t>
            </w:r>
          </w:p>
        </w:tc>
      </w:tr>
      <w:tr w:rsidR="005E1400" w14:paraId="650A12DD" w14:textId="77777777" w:rsidTr="00A22DE2">
        <w:tc>
          <w:tcPr>
            <w:tcW w:w="0" w:type="auto"/>
          </w:tcPr>
          <w:p w14:paraId="41EC4D3A" w14:textId="77777777" w:rsidR="005E1400" w:rsidRDefault="003D424B">
            <w:pPr>
              <w:pStyle w:val="Compact"/>
              <w:jc w:val="center"/>
            </w:pPr>
            <w:r>
              <w:t>Baseline</w:t>
            </w:r>
          </w:p>
        </w:tc>
        <w:tc>
          <w:tcPr>
            <w:tcW w:w="0" w:type="auto"/>
          </w:tcPr>
          <w:p w14:paraId="215B8FFA" w14:textId="77777777" w:rsidR="005E1400" w:rsidRDefault="003D424B">
            <w:pPr>
              <w:pStyle w:val="Compact"/>
              <w:jc w:val="center"/>
            </w:pPr>
            <w:r>
              <w:t>90.1</w:t>
            </w:r>
          </w:p>
        </w:tc>
        <w:tc>
          <w:tcPr>
            <w:tcW w:w="0" w:type="auto"/>
          </w:tcPr>
          <w:p w14:paraId="50AF1E7F" w14:textId="77777777" w:rsidR="005E1400" w:rsidRDefault="003D424B">
            <w:pPr>
              <w:pStyle w:val="Compact"/>
              <w:jc w:val="center"/>
            </w:pPr>
            <w:r>
              <w:t>69.7</w:t>
            </w:r>
          </w:p>
        </w:tc>
        <w:tc>
          <w:tcPr>
            <w:tcW w:w="0" w:type="auto"/>
          </w:tcPr>
          <w:p w14:paraId="6931BC36" w14:textId="77777777" w:rsidR="005E1400" w:rsidRDefault="003D424B">
            <w:pPr>
              <w:pStyle w:val="Compact"/>
              <w:jc w:val="center"/>
            </w:pPr>
            <w:r>
              <w:t>27.5</w:t>
            </w:r>
          </w:p>
        </w:tc>
        <w:tc>
          <w:tcPr>
            <w:tcW w:w="0" w:type="auto"/>
          </w:tcPr>
          <w:p w14:paraId="340E47CC" w14:textId="77777777" w:rsidR="005E1400" w:rsidRDefault="003D424B">
            <w:pPr>
              <w:pStyle w:val="Compact"/>
              <w:jc w:val="center"/>
            </w:pPr>
            <w:r>
              <w:t>7.7</w:t>
            </w:r>
          </w:p>
        </w:tc>
        <w:tc>
          <w:tcPr>
            <w:tcW w:w="0" w:type="auto"/>
          </w:tcPr>
          <w:p w14:paraId="22E53155" w14:textId="77777777" w:rsidR="005E1400" w:rsidRDefault="003D424B">
            <w:pPr>
              <w:pStyle w:val="Compact"/>
              <w:jc w:val="center"/>
            </w:pPr>
            <w:r>
              <w:t>89.8</w:t>
            </w:r>
          </w:p>
        </w:tc>
        <w:tc>
          <w:tcPr>
            <w:tcW w:w="0" w:type="auto"/>
          </w:tcPr>
          <w:p w14:paraId="4DA243A6" w14:textId="77777777" w:rsidR="005E1400" w:rsidRDefault="003D424B">
            <w:pPr>
              <w:pStyle w:val="Compact"/>
              <w:jc w:val="center"/>
            </w:pPr>
            <w:r>
              <w:t>81.5</w:t>
            </w:r>
          </w:p>
        </w:tc>
      </w:tr>
      <w:tr w:rsidR="005E1400" w14:paraId="0752D3F0" w14:textId="77777777" w:rsidTr="00A22DE2">
        <w:tc>
          <w:tcPr>
            <w:tcW w:w="0" w:type="auto"/>
          </w:tcPr>
          <w:p w14:paraId="4E82A723" w14:textId="77777777" w:rsidR="005E1400" w:rsidRDefault="003D424B">
            <w:pPr>
              <w:pStyle w:val="Compact"/>
              <w:jc w:val="center"/>
            </w:pPr>
            <w:r>
              <w:t>Ours(Stage1)</w:t>
            </w:r>
          </w:p>
        </w:tc>
        <w:tc>
          <w:tcPr>
            <w:tcW w:w="0" w:type="auto"/>
          </w:tcPr>
          <w:p w14:paraId="0552D76A" w14:textId="77777777" w:rsidR="005E1400" w:rsidRDefault="003D424B">
            <w:pPr>
              <w:pStyle w:val="Compact"/>
              <w:jc w:val="center"/>
            </w:pPr>
            <w:r>
              <w:t>94.0</w:t>
            </w:r>
          </w:p>
        </w:tc>
        <w:tc>
          <w:tcPr>
            <w:tcW w:w="0" w:type="auto"/>
          </w:tcPr>
          <w:p w14:paraId="561EADFC" w14:textId="77777777" w:rsidR="005E1400" w:rsidRDefault="003D424B">
            <w:pPr>
              <w:pStyle w:val="Compact"/>
              <w:jc w:val="center"/>
            </w:pPr>
            <w:r>
              <w:t>82.1</w:t>
            </w:r>
          </w:p>
        </w:tc>
        <w:tc>
          <w:tcPr>
            <w:tcW w:w="0" w:type="auto"/>
          </w:tcPr>
          <w:p w14:paraId="72058A64" w14:textId="77777777" w:rsidR="005E1400" w:rsidRDefault="003D424B">
            <w:pPr>
              <w:pStyle w:val="Compact"/>
              <w:jc w:val="center"/>
            </w:pPr>
            <w:r>
              <w:t>45.6</w:t>
            </w:r>
          </w:p>
        </w:tc>
        <w:tc>
          <w:tcPr>
            <w:tcW w:w="0" w:type="auto"/>
          </w:tcPr>
          <w:p w14:paraId="599B031B" w14:textId="77777777" w:rsidR="005E1400" w:rsidRDefault="003D424B">
            <w:pPr>
              <w:pStyle w:val="Compact"/>
              <w:jc w:val="center"/>
            </w:pPr>
            <w:r>
              <w:t>16.8</w:t>
            </w:r>
          </w:p>
        </w:tc>
        <w:tc>
          <w:tcPr>
            <w:tcW w:w="0" w:type="auto"/>
          </w:tcPr>
          <w:p w14:paraId="2AD3087D" w14:textId="77777777" w:rsidR="005E1400" w:rsidRDefault="003D424B">
            <w:pPr>
              <w:pStyle w:val="Compact"/>
              <w:jc w:val="center"/>
            </w:pPr>
            <w:r>
              <w:t>93.5</w:t>
            </w:r>
          </w:p>
        </w:tc>
        <w:tc>
          <w:tcPr>
            <w:tcW w:w="0" w:type="auto"/>
          </w:tcPr>
          <w:p w14:paraId="7CF9698A" w14:textId="77777777" w:rsidR="005E1400" w:rsidRDefault="003D424B">
            <w:pPr>
              <w:pStyle w:val="Compact"/>
              <w:jc w:val="center"/>
            </w:pPr>
            <w:r>
              <w:t>86.2</w:t>
            </w:r>
          </w:p>
        </w:tc>
      </w:tr>
      <w:tr w:rsidR="005E1400" w14:paraId="5C4F18D1" w14:textId="77777777" w:rsidTr="00A22DE2">
        <w:tc>
          <w:tcPr>
            <w:tcW w:w="0" w:type="auto"/>
          </w:tcPr>
          <w:p w14:paraId="0F995AF5" w14:textId="77777777" w:rsidR="005E1400" w:rsidRDefault="003D424B">
            <w:pPr>
              <w:pStyle w:val="Compact"/>
              <w:jc w:val="center"/>
            </w:pPr>
            <w:r>
              <w:t>Ours(Stage1+Stage2)</w:t>
            </w:r>
          </w:p>
        </w:tc>
        <w:tc>
          <w:tcPr>
            <w:tcW w:w="0" w:type="auto"/>
          </w:tcPr>
          <w:p w14:paraId="09432866" w14:textId="77777777" w:rsidR="005E1400" w:rsidRDefault="003D424B">
            <w:pPr>
              <w:pStyle w:val="Compact"/>
              <w:jc w:val="center"/>
            </w:pPr>
            <w:r>
              <w:rPr>
                <w:b/>
              </w:rPr>
              <w:t>95.8</w:t>
            </w:r>
          </w:p>
        </w:tc>
        <w:tc>
          <w:tcPr>
            <w:tcW w:w="0" w:type="auto"/>
          </w:tcPr>
          <w:p w14:paraId="707177CA" w14:textId="77777777" w:rsidR="005E1400" w:rsidRDefault="003D424B">
            <w:pPr>
              <w:pStyle w:val="Compact"/>
              <w:jc w:val="center"/>
            </w:pPr>
            <w:r>
              <w:rPr>
                <w:b/>
              </w:rPr>
              <w:t>88.0</w:t>
            </w:r>
          </w:p>
        </w:tc>
        <w:tc>
          <w:tcPr>
            <w:tcW w:w="0" w:type="auto"/>
          </w:tcPr>
          <w:p w14:paraId="4C0D7D10" w14:textId="77777777" w:rsidR="005E1400" w:rsidRDefault="003D424B">
            <w:pPr>
              <w:pStyle w:val="Compact"/>
              <w:jc w:val="center"/>
            </w:pPr>
            <w:r>
              <w:rPr>
                <w:b/>
              </w:rPr>
              <w:t>57.7</w:t>
            </w:r>
          </w:p>
        </w:tc>
        <w:tc>
          <w:tcPr>
            <w:tcW w:w="0" w:type="auto"/>
          </w:tcPr>
          <w:p w14:paraId="3C83B23E" w14:textId="77777777" w:rsidR="005E1400" w:rsidRDefault="003D424B">
            <w:pPr>
              <w:pStyle w:val="Compact"/>
              <w:jc w:val="center"/>
            </w:pPr>
            <w:r>
              <w:t>20.7</w:t>
            </w:r>
          </w:p>
        </w:tc>
        <w:tc>
          <w:tcPr>
            <w:tcW w:w="0" w:type="auto"/>
          </w:tcPr>
          <w:p w14:paraId="2359CFCA" w14:textId="77777777" w:rsidR="005E1400" w:rsidRDefault="003D424B">
            <w:pPr>
              <w:pStyle w:val="Compact"/>
              <w:jc w:val="center"/>
            </w:pPr>
            <w:r>
              <w:rPr>
                <w:b/>
              </w:rPr>
              <w:t>95.4</w:t>
            </w:r>
          </w:p>
        </w:tc>
        <w:tc>
          <w:tcPr>
            <w:tcW w:w="0" w:type="auto"/>
          </w:tcPr>
          <w:p w14:paraId="47853500" w14:textId="77777777" w:rsidR="005E1400" w:rsidRDefault="003D424B">
            <w:pPr>
              <w:pStyle w:val="Compact"/>
              <w:jc w:val="center"/>
            </w:pPr>
            <w:r>
              <w:rPr>
                <w:b/>
              </w:rPr>
              <w:t>89.1</w:t>
            </w:r>
          </w:p>
        </w:tc>
      </w:tr>
    </w:tbl>
    <w:p w14:paraId="6177DF44" w14:textId="2748C317" w:rsidR="005E1400" w:rsidRDefault="003D424B">
      <w:pPr>
        <w:pStyle w:val="BodyText"/>
      </w:pPr>
      <w:r>
        <w:rPr>
          <w:b/>
        </w:rPr>
        <w:t>Results on QMUL-SurvFace and QMUL-TinyFace Data</w:t>
      </w:r>
      <w:ins w:id="857" w:author="Diane Pulvino" w:date="2022-04-05T20:14:00Z">
        <w:r w:rsidR="00F36A20">
          <w:rPr>
            <w:b/>
          </w:rPr>
          <w:t xml:space="preserve"> </w:t>
        </w:r>
      </w:ins>
      <w:del w:id="858" w:author="Diane Pulvino" w:date="2022-04-05T20:14:00Z">
        <w:r w:rsidDel="00F36A20">
          <w:rPr>
            <w:b/>
          </w:rPr>
          <w:delText>set</w:delText>
        </w:r>
      </w:del>
      <w:ins w:id="859" w:author="Diane Pulvino" w:date="2022-04-05T20:14:00Z">
        <w:r w:rsidR="00F36A20">
          <w:rPr>
            <w:b/>
          </w:rPr>
          <w:t>Sets</w:t>
        </w:r>
      </w:ins>
      <w:r>
        <w:rPr>
          <w:b/>
        </w:rPr>
        <w:t>.</w:t>
      </w:r>
      <w:r>
        <w:t xml:space="preserve"> On the QMUL-SurvFace</w:t>
      </w:r>
      <w:ins w:id="860" w:author="Diane Pulvino" w:date="2022-04-05T20:14:00Z">
        <w:r w:rsidR="00F36A20">
          <w:t xml:space="preserve"> data set</w:t>
        </w:r>
      </w:ins>
      <w:r>
        <w:t xml:space="preserve">, we evaluate the metrics of TPIR20(%)@FPIR and AUC for face identification and TAR@FAR, AUC, and Mean.Acc for face verification. As shown in Table [table3], </w:t>
      </w:r>
      <w:del w:id="861" w:author="Diane Pulvino" w:date="2022-04-05T20:14:00Z">
        <w:r w:rsidDel="00F36A20">
          <w:delText xml:space="preserve">we </w:delText>
        </w:r>
      </w:del>
      <w:ins w:id="862" w:author="Diane Pulvino" w:date="2022-04-05T20:14:00Z">
        <w:r w:rsidR="00F36A20">
          <w:t xml:space="preserve">our method </w:t>
        </w:r>
      </w:ins>
      <w:r>
        <w:t>outperform</w:t>
      </w:r>
      <w:ins w:id="863" w:author="Diane Pulvino" w:date="2022-04-05T20:14:00Z">
        <w:r w:rsidR="00F36A20">
          <w:t>s</w:t>
        </w:r>
      </w:ins>
      <w:r>
        <w:t xml:space="preserve"> the results of HR methods directly cited from QMUL-SurvFace by 0.1%, 2.2%, 4%, and 4.6% on the TPIR during face identification testing. </w:t>
      </w:r>
      <w:del w:id="864" w:author="Diane Pulvino" w:date="2022-04-05T20:15:00Z">
        <w:r w:rsidDel="00F36A20">
          <w:delText xml:space="preserve">Our </w:delText>
        </w:r>
      </w:del>
      <w:r>
        <w:t>TMR also achieves better performance than HR methods during face verification</w:t>
      </w:r>
      <w:ins w:id="865" w:author="Diane Pulvino" w:date="2022-04-05T20:15:00Z">
        <w:r w:rsidR="00F36A20">
          <w:t>, as shown</w:t>
        </w:r>
      </w:ins>
      <w:r>
        <w:t xml:space="preserve"> in Table [table4]. These results indicate that it is challenging to </w:t>
      </w:r>
      <w:ins w:id="866" w:author="Diane Pulvino" w:date="2022-04-05T20:15:00Z">
        <w:r w:rsidR="00F36A20">
          <w:t xml:space="preserve">directly </w:t>
        </w:r>
      </w:ins>
      <w:r>
        <w:t>extract discriminative representations from LR images using HR face recognition methods</w:t>
      </w:r>
      <w:del w:id="867" w:author="Diane Pulvino" w:date="2022-04-05T20:15:00Z">
        <w:r w:rsidDel="00F36A20">
          <w:delText xml:space="preserve"> directly</w:delText>
        </w:r>
      </w:del>
      <w:r>
        <w:t xml:space="preserve"> due to the details missing from LR images. Instead, our approach exploits the guidance from HR images to LR images in the common space. </w:t>
      </w:r>
      <w:del w:id="868" w:author="Diane Pulvino" w:date="2022-04-05T20:16:00Z">
        <w:r w:rsidDel="00F36A20">
          <w:delText xml:space="preserve">Compared </w:delText>
        </w:r>
      </w:del>
      <w:del w:id="869" w:author="Diane Pulvino" w:date="2022-04-05T20:15:00Z">
        <w:r w:rsidDel="00F36A20">
          <w:delText xml:space="preserve">with </w:delText>
        </w:r>
      </w:del>
      <w:del w:id="870" w:author="Diane Pulvino" w:date="2022-04-05T20:16:00Z">
        <w:r w:rsidDel="00F36A20">
          <w:delText xml:space="preserve">LR methods, even </w:delText>
        </w:r>
      </w:del>
      <w:ins w:id="871" w:author="Diane Pulvino" w:date="2022-04-05T20:16:00Z">
        <w:r w:rsidR="00F36A20">
          <w:t>Al</w:t>
        </w:r>
      </w:ins>
      <w:r>
        <w:t>though RAN uses deep networks</w:t>
      </w:r>
      <w:ins w:id="872" w:author="Diane Pulvino" w:date="2022-04-05T20:16:00Z">
        <w:r w:rsidR="00F36A20">
          <w:t xml:space="preserve"> rather than down-sampling</w:t>
        </w:r>
      </w:ins>
      <w:r>
        <w:t xml:space="preserve"> to generate LR inputs of different sizes</w:t>
      </w:r>
      <w:del w:id="873" w:author="Diane Pulvino" w:date="2022-04-05T20:16:00Z">
        <w:r w:rsidDel="00F36A20">
          <w:delText xml:space="preserve"> instead of down-sampling</w:delText>
        </w:r>
      </w:del>
      <w:r>
        <w:t xml:space="preserve">, </w:t>
      </w:r>
      <w:del w:id="874" w:author="Diane Pulvino" w:date="2022-04-06T07:22:00Z">
        <w:r w:rsidDel="00915D69">
          <w:delText>we still</w:delText>
        </w:r>
      </w:del>
      <w:ins w:id="875" w:author="Diane Pulvino" w:date="2022-04-06T07:22:00Z">
        <w:r w:rsidR="00915D69">
          <w:t>our method</w:t>
        </w:r>
      </w:ins>
      <w:r>
        <w:t xml:space="preserve"> improve</w:t>
      </w:r>
      <w:ins w:id="876" w:author="Diane Pulvino" w:date="2022-04-06T07:22:00Z">
        <w:r w:rsidR="00915D69">
          <w:t>s</w:t>
        </w:r>
      </w:ins>
      <w:r>
        <w:t xml:space="preserve"> </w:t>
      </w:r>
      <w:del w:id="877" w:author="Diane Pulvino" w:date="2022-04-05T20:16:00Z">
        <w:r w:rsidDel="00F36A20">
          <w:delText xml:space="preserve">the </w:delText>
        </w:r>
      </w:del>
      <w:r>
        <w:t xml:space="preserve">face identification performance by </w:t>
      </w:r>
      <w:del w:id="878" w:author="Diane Pulvino" w:date="2022-04-05T20:16:00Z">
        <w:r w:rsidDel="00F36A20">
          <w:delText xml:space="preserve">increasing </w:delText>
        </w:r>
      </w:del>
      <w:r>
        <w:t xml:space="preserve">3% on the AUC in Table [table3]. This validates that </w:t>
      </w:r>
      <w:del w:id="879" w:author="Diane Pulvino" w:date="2022-04-05T20:16:00Z">
        <w:r w:rsidDel="00F36A20">
          <w:delText xml:space="preserve">our </w:delText>
        </w:r>
      </w:del>
      <w:ins w:id="880" w:author="Diane Pulvino" w:date="2022-04-05T20:16:00Z">
        <w:r w:rsidR="00F36A20">
          <w:t>the</w:t>
        </w:r>
      </w:ins>
      <w:ins w:id="881" w:author="Diane Pulvino" w:date="2022-04-05T20:17:00Z">
        <w:r w:rsidR="00F36A20">
          <w:t xml:space="preserve"> method o</w:t>
        </w:r>
      </w:ins>
      <w:del w:id="882" w:author="Diane Pulvino" w:date="2022-04-05T20:16:00Z">
        <w:r w:rsidDel="00F36A20">
          <w:delText>TMR network o</w:delText>
        </w:r>
      </w:del>
      <w:r>
        <w:t xml:space="preserve">f fine-tuning the clustering distribution with realistic LR images is better than using generated LR images. Moreover, Table [table4] </w:t>
      </w:r>
      <w:del w:id="883" w:author="Diane Pulvino" w:date="2022-04-05T20:17:00Z">
        <w:r w:rsidDel="00F36A20">
          <w:delText xml:space="preserve">displays </w:delText>
        </w:r>
      </w:del>
      <w:ins w:id="884" w:author="Diane Pulvino" w:date="2022-04-05T20:17:00Z">
        <w:r w:rsidR="00F36A20">
          <w:t xml:space="preserve">shows </w:t>
        </w:r>
      </w:ins>
      <w:r>
        <w:t xml:space="preserve">that our method achieves </w:t>
      </w:r>
      <w:commentRangeStart w:id="885"/>
      <w:del w:id="886" w:author="Diane Pulvino" w:date="2022-04-05T20:17:00Z">
        <w:r w:rsidDel="00F36A20">
          <w:delText>the state-of-are</w:delText>
        </w:r>
      </w:del>
      <w:ins w:id="887" w:author="Diane Pulvino" w:date="2022-04-05T20:17:00Z">
        <w:r w:rsidR="00F36A20">
          <w:t>comparable</w:t>
        </w:r>
        <w:commentRangeEnd w:id="885"/>
        <w:r w:rsidR="00F36A20">
          <w:rPr>
            <w:rStyle w:val="CommentReference"/>
          </w:rPr>
          <w:commentReference w:id="885"/>
        </w:r>
      </w:ins>
      <w:r>
        <w:t xml:space="preserve"> face verification results compared </w:t>
      </w:r>
      <w:del w:id="888" w:author="Diane Pulvino" w:date="2022-04-05T20:17:00Z">
        <w:r w:rsidDel="00F36A20">
          <w:delText xml:space="preserve">with </w:delText>
        </w:r>
      </w:del>
      <w:ins w:id="889" w:author="Diane Pulvino" w:date="2022-04-05T20:17:00Z">
        <w:r w:rsidR="00F36A20">
          <w:t xml:space="preserve">to </w:t>
        </w:r>
      </w:ins>
      <w:r>
        <w:t xml:space="preserve">FAN and DDAT. In summary, our multi-resolution </w:t>
      </w:r>
      <w:r>
        <w:lastRenderedPageBreak/>
        <w:t>clustering method is more suitable for identity-robust representation learning than the disentangled-based and adversarial-based methods.</w:t>
      </w:r>
    </w:p>
    <w:p w14:paraId="4EBD2FA2" w14:textId="2D711F3A" w:rsidR="005E1400" w:rsidRDefault="003D424B">
      <w:pPr>
        <w:pStyle w:val="BodyText"/>
      </w:pPr>
      <w:r>
        <w:t>On the QMUL-TinyFace</w:t>
      </w:r>
      <w:ins w:id="890" w:author="Diane Pulvino" w:date="2022-04-05T20:17:00Z">
        <w:r w:rsidR="00F36A20">
          <w:t xml:space="preserve"> data set</w:t>
        </w:r>
      </w:ins>
      <w:r>
        <w:t xml:space="preserve">, we evaluate the metrics of Rank-1, 20, 50, and mAP for face identification. As shown in Table [table5], our approach achieves the </w:t>
      </w:r>
      <w:del w:id="891" w:author="Diane Pulvino" w:date="2022-04-05T20:18:00Z">
        <w:r w:rsidDel="00F36A20">
          <w:delText xml:space="preserve">SOTA </w:delText>
        </w:r>
      </w:del>
      <w:ins w:id="892" w:author="Diane Pulvino" w:date="2022-04-05T20:18:00Z">
        <w:r w:rsidR="00F36A20">
          <w:t xml:space="preserve">best </w:t>
        </w:r>
      </w:ins>
      <w:r>
        <w:t xml:space="preserve">Rank-1 accuracy of 70.9%, Rank-50 accuracy of 85.6%, and mAP of 64.8% for face verification. Although the </w:t>
      </w:r>
      <w:del w:id="893" w:author="Diane Pulvino" w:date="2022-04-05T20:18:00Z">
        <w:r w:rsidDel="00F36A20">
          <w:delText>method DA</w:delText>
        </w:r>
      </w:del>
      <w:ins w:id="894" w:author="Diane Pulvino" w:date="2022-04-05T20:18:00Z">
        <w:r w:rsidR="00F36A20">
          <w:t>DA method</w:t>
        </w:r>
      </w:ins>
      <w:r>
        <w:t xml:space="preserve"> trained on synthetically down-sampled LR images performs better than our method in Rank-20 accuracy, our method achieves better performance in all the other metrics.</w:t>
      </w:r>
    </w:p>
    <w:p w14:paraId="4AD94453" w14:textId="20DF09AA" w:rsidR="005E1400" w:rsidRDefault="003D424B">
      <w:pPr>
        <w:pStyle w:val="BodyText"/>
      </w:pPr>
      <w:r>
        <w:t xml:space="preserve">Since most faces are barely visible in </w:t>
      </w:r>
      <w:ins w:id="895" w:author="Diane Pulvino" w:date="2022-04-05T20:18:00Z">
        <w:r w:rsidR="00AB509C">
          <w:t xml:space="preserve">the </w:t>
        </w:r>
      </w:ins>
      <w:r>
        <w:t>QMUL-SurvFace and QMUL-TinyFace data</w:t>
      </w:r>
      <w:ins w:id="896" w:author="Diane Pulvino" w:date="2022-04-05T20:18:00Z">
        <w:r w:rsidR="00AB509C">
          <w:t xml:space="preserve"> </w:t>
        </w:r>
      </w:ins>
      <w:r>
        <w:t>sets, facial recognition on these two data</w:t>
      </w:r>
      <w:ins w:id="897" w:author="Diane Pulvino" w:date="2022-04-05T20:19:00Z">
        <w:r w:rsidR="00AB509C">
          <w:t xml:space="preserve"> </w:t>
        </w:r>
      </w:ins>
      <w:r>
        <w:t xml:space="preserve">sets is rather challenging. Despite that, </w:t>
      </w:r>
      <w:del w:id="898" w:author="Diane Pulvino" w:date="2022-04-05T20:19:00Z">
        <w:r w:rsidDel="00AB509C">
          <w:delText xml:space="preserve">we </w:delText>
        </w:r>
      </w:del>
      <w:ins w:id="899" w:author="Diane Pulvino" w:date="2022-04-05T20:19:00Z">
        <w:r w:rsidR="00AB509C">
          <w:t xml:space="preserve">our method </w:t>
        </w:r>
      </w:ins>
      <w:del w:id="900" w:author="Diane Pulvino" w:date="2022-04-05T20:19:00Z">
        <w:r w:rsidDel="00AB509C">
          <w:delText xml:space="preserve">still </w:delText>
        </w:r>
      </w:del>
      <w:r>
        <w:t>yield</w:t>
      </w:r>
      <w:ins w:id="901" w:author="Diane Pulvino" w:date="2022-04-05T20:19:00Z">
        <w:r w:rsidR="00AB509C">
          <w:t>s</w:t>
        </w:r>
      </w:ins>
      <w:r>
        <w:t xml:space="preserve"> significant gains over the Baseline, </w:t>
      </w:r>
      <w:del w:id="902" w:author="Diane Pulvino" w:date="2022-04-05T20:19:00Z">
        <w:r w:rsidDel="00AB509C">
          <w:delText>which demonstrate</w:delText>
        </w:r>
      </w:del>
      <w:ins w:id="903" w:author="Diane Pulvino" w:date="2022-04-05T20:19:00Z">
        <w:r w:rsidR="00AB509C">
          <w:t>demonstrating</w:t>
        </w:r>
      </w:ins>
      <w:r>
        <w:t xml:space="preserve"> the effectiveness of our method </w:t>
      </w:r>
      <w:ins w:id="904" w:author="Diane Pulvino" w:date="2022-04-05T20:19:00Z">
        <w:r w:rsidR="00AB509C">
          <w:t>i</w:t>
        </w:r>
      </w:ins>
      <w:del w:id="905" w:author="Diane Pulvino" w:date="2022-04-05T20:19:00Z">
        <w:r w:rsidDel="00AB509C">
          <w:delText>o</w:delText>
        </w:r>
      </w:del>
      <w:r>
        <w:t>n real</w:t>
      </w:r>
      <w:ins w:id="906" w:author="Diane Pulvino" w:date="2022-04-05T20:19:00Z">
        <w:r w:rsidR="00AB509C">
          <w:t xml:space="preserve"> </w:t>
        </w:r>
      </w:ins>
      <w:del w:id="907" w:author="Diane Pulvino" w:date="2022-04-05T20:19:00Z">
        <w:r w:rsidDel="00AB509C">
          <w:delText>-</w:delText>
        </w:r>
      </w:del>
      <w:r>
        <w:t>world uncooperative surveillance scenes.</w:t>
      </w:r>
    </w:p>
    <w:p w14:paraId="0C1F0244" w14:textId="77777777" w:rsidR="005E1400" w:rsidRDefault="005E1400">
      <w:pPr>
        <w:pStyle w:val="BodyText"/>
      </w:pPr>
    </w:p>
    <w:p w14:paraId="1CA6A394" w14:textId="77777777" w:rsidR="005E1400" w:rsidRDefault="003D424B">
      <w:pPr>
        <w:pStyle w:val="TableCaption"/>
      </w:pPr>
      <w:r>
        <w:t>Face identification results on QMUL-TinyFace.</w:t>
      </w:r>
    </w:p>
    <w:tbl>
      <w:tblPr>
        <w:tblW w:w="0" w:type="pct"/>
        <w:tblLook w:val="07E0" w:firstRow="1" w:lastRow="1" w:firstColumn="1" w:lastColumn="1" w:noHBand="1" w:noVBand="1"/>
      </w:tblPr>
      <w:tblGrid>
        <w:gridCol w:w="5031"/>
        <w:gridCol w:w="954"/>
        <w:gridCol w:w="1086"/>
        <w:gridCol w:w="1086"/>
        <w:gridCol w:w="699"/>
      </w:tblGrid>
      <w:tr w:rsidR="00915D69" w14:paraId="1B084E56" w14:textId="77777777">
        <w:tc>
          <w:tcPr>
            <w:tcW w:w="0" w:type="auto"/>
            <w:vAlign w:val="bottom"/>
          </w:tcPr>
          <w:p w14:paraId="3FDE1312" w14:textId="77777777" w:rsidR="005E1400" w:rsidRDefault="003D424B">
            <w:pPr>
              <w:pStyle w:val="Compact"/>
              <w:jc w:val="center"/>
            </w:pPr>
            <w:r>
              <w:t>Methods</w:t>
            </w:r>
          </w:p>
        </w:tc>
        <w:tc>
          <w:tcPr>
            <w:tcW w:w="0" w:type="auto"/>
            <w:vAlign w:val="bottom"/>
          </w:tcPr>
          <w:p w14:paraId="458E7D1E" w14:textId="77777777" w:rsidR="005E1400" w:rsidRDefault="003D424B">
            <w:pPr>
              <w:pStyle w:val="Compact"/>
              <w:jc w:val="center"/>
            </w:pPr>
            <w:r>
              <w:t>Rank-1</w:t>
            </w:r>
          </w:p>
        </w:tc>
        <w:tc>
          <w:tcPr>
            <w:tcW w:w="0" w:type="auto"/>
            <w:vAlign w:val="bottom"/>
          </w:tcPr>
          <w:p w14:paraId="0662D11A" w14:textId="77777777" w:rsidR="005E1400" w:rsidRDefault="003D424B">
            <w:pPr>
              <w:pStyle w:val="Compact"/>
              <w:jc w:val="center"/>
            </w:pPr>
            <w:r>
              <w:t>Rank-20</w:t>
            </w:r>
          </w:p>
        </w:tc>
        <w:tc>
          <w:tcPr>
            <w:tcW w:w="0" w:type="auto"/>
            <w:vAlign w:val="bottom"/>
          </w:tcPr>
          <w:p w14:paraId="17FC86D3" w14:textId="77777777" w:rsidR="005E1400" w:rsidRDefault="003D424B">
            <w:pPr>
              <w:pStyle w:val="Compact"/>
              <w:jc w:val="center"/>
            </w:pPr>
            <w:r>
              <w:t>Rank-50</w:t>
            </w:r>
          </w:p>
        </w:tc>
        <w:tc>
          <w:tcPr>
            <w:tcW w:w="0" w:type="auto"/>
            <w:vAlign w:val="bottom"/>
          </w:tcPr>
          <w:p w14:paraId="4DCCFEDB" w14:textId="77777777" w:rsidR="005E1400" w:rsidRDefault="003D424B">
            <w:pPr>
              <w:pStyle w:val="Compact"/>
              <w:jc w:val="center"/>
            </w:pPr>
            <w:r>
              <w:t>mAp</w:t>
            </w:r>
          </w:p>
        </w:tc>
      </w:tr>
      <w:tr w:rsidR="005E1400" w14:paraId="38CDB734" w14:textId="77777777">
        <w:tc>
          <w:tcPr>
            <w:tcW w:w="0" w:type="auto"/>
          </w:tcPr>
          <w:p w14:paraId="2FD3FBA5" w14:textId="77777777" w:rsidR="005E1400" w:rsidRDefault="003D424B">
            <w:pPr>
              <w:pStyle w:val="Compact"/>
              <w:jc w:val="center"/>
            </w:pPr>
            <w:r>
              <w:t>VggFace (Parkhi, Vedaldi, and Zisserman 2015)</w:t>
            </w:r>
          </w:p>
        </w:tc>
        <w:tc>
          <w:tcPr>
            <w:tcW w:w="0" w:type="auto"/>
          </w:tcPr>
          <w:p w14:paraId="7269B0CB" w14:textId="77777777" w:rsidR="005E1400" w:rsidRDefault="003D424B">
            <w:pPr>
              <w:pStyle w:val="Compact"/>
              <w:jc w:val="center"/>
            </w:pPr>
            <w:r>
              <w:t>30.4</w:t>
            </w:r>
          </w:p>
        </w:tc>
        <w:tc>
          <w:tcPr>
            <w:tcW w:w="0" w:type="auto"/>
          </w:tcPr>
          <w:p w14:paraId="5BB0635D" w14:textId="77777777" w:rsidR="005E1400" w:rsidRDefault="003D424B">
            <w:pPr>
              <w:pStyle w:val="Compact"/>
              <w:jc w:val="center"/>
            </w:pPr>
            <w:r>
              <w:t>44.5</w:t>
            </w:r>
          </w:p>
        </w:tc>
        <w:tc>
          <w:tcPr>
            <w:tcW w:w="0" w:type="auto"/>
          </w:tcPr>
          <w:p w14:paraId="18E0DE4C" w14:textId="77777777" w:rsidR="005E1400" w:rsidRDefault="003D424B">
            <w:pPr>
              <w:pStyle w:val="Compact"/>
              <w:jc w:val="center"/>
            </w:pPr>
            <w:r>
              <w:t>48.4</w:t>
            </w:r>
          </w:p>
        </w:tc>
        <w:tc>
          <w:tcPr>
            <w:tcW w:w="0" w:type="auto"/>
          </w:tcPr>
          <w:p w14:paraId="05BCD896" w14:textId="77777777" w:rsidR="005E1400" w:rsidRDefault="003D424B">
            <w:pPr>
              <w:pStyle w:val="Compact"/>
              <w:jc w:val="center"/>
            </w:pPr>
            <w:r>
              <w:t>24.6</w:t>
            </w:r>
          </w:p>
        </w:tc>
      </w:tr>
      <w:tr w:rsidR="005E1400" w14:paraId="40B0D949" w14:textId="77777777">
        <w:tc>
          <w:tcPr>
            <w:tcW w:w="0" w:type="auto"/>
          </w:tcPr>
          <w:p w14:paraId="46FA0F05" w14:textId="77777777" w:rsidR="005E1400" w:rsidRDefault="003D424B">
            <w:pPr>
              <w:pStyle w:val="Compact"/>
              <w:jc w:val="center"/>
            </w:pPr>
            <w:r>
              <w:t>DeepID2 (Yi, Wang, and Tang 2014)</w:t>
            </w:r>
          </w:p>
        </w:tc>
        <w:tc>
          <w:tcPr>
            <w:tcW w:w="0" w:type="auto"/>
          </w:tcPr>
          <w:p w14:paraId="021F1773" w14:textId="77777777" w:rsidR="005E1400" w:rsidRDefault="003D424B">
            <w:pPr>
              <w:pStyle w:val="Compact"/>
              <w:jc w:val="center"/>
            </w:pPr>
            <w:r>
              <w:t>17.4</w:t>
            </w:r>
          </w:p>
        </w:tc>
        <w:tc>
          <w:tcPr>
            <w:tcW w:w="0" w:type="auto"/>
          </w:tcPr>
          <w:p w14:paraId="7DD34814" w14:textId="77777777" w:rsidR="005E1400" w:rsidRDefault="003D424B">
            <w:pPr>
              <w:pStyle w:val="Compact"/>
              <w:jc w:val="center"/>
            </w:pPr>
            <w:r>
              <w:t>25.2</w:t>
            </w:r>
          </w:p>
        </w:tc>
        <w:tc>
          <w:tcPr>
            <w:tcW w:w="0" w:type="auto"/>
          </w:tcPr>
          <w:p w14:paraId="2D81150A" w14:textId="77777777" w:rsidR="005E1400" w:rsidRDefault="003D424B">
            <w:pPr>
              <w:pStyle w:val="Compact"/>
              <w:jc w:val="center"/>
            </w:pPr>
            <w:r>
              <w:t>28.3</w:t>
            </w:r>
          </w:p>
        </w:tc>
        <w:tc>
          <w:tcPr>
            <w:tcW w:w="0" w:type="auto"/>
          </w:tcPr>
          <w:p w14:paraId="4C10EF15" w14:textId="77777777" w:rsidR="005E1400" w:rsidRDefault="003D424B">
            <w:pPr>
              <w:pStyle w:val="Compact"/>
              <w:jc w:val="center"/>
            </w:pPr>
            <w:r>
              <w:t>12.1</w:t>
            </w:r>
          </w:p>
        </w:tc>
      </w:tr>
      <w:tr w:rsidR="005E1400" w14:paraId="60D17B05" w14:textId="77777777">
        <w:tc>
          <w:tcPr>
            <w:tcW w:w="0" w:type="auto"/>
          </w:tcPr>
          <w:p w14:paraId="5B8CAB7F" w14:textId="77777777" w:rsidR="005E1400" w:rsidRDefault="003D424B">
            <w:pPr>
              <w:pStyle w:val="Compact"/>
              <w:jc w:val="center"/>
            </w:pPr>
            <w:r>
              <w:t>SphereFace (Liu et al. 2017)</w:t>
            </w:r>
          </w:p>
        </w:tc>
        <w:tc>
          <w:tcPr>
            <w:tcW w:w="0" w:type="auto"/>
          </w:tcPr>
          <w:p w14:paraId="3E9C0925" w14:textId="77777777" w:rsidR="005E1400" w:rsidRDefault="003D424B">
            <w:pPr>
              <w:pStyle w:val="Compact"/>
              <w:jc w:val="center"/>
            </w:pPr>
            <w:r>
              <w:t>22.3</w:t>
            </w:r>
          </w:p>
        </w:tc>
        <w:tc>
          <w:tcPr>
            <w:tcW w:w="0" w:type="auto"/>
          </w:tcPr>
          <w:p w14:paraId="03179A66" w14:textId="77777777" w:rsidR="005E1400" w:rsidRDefault="003D424B">
            <w:pPr>
              <w:pStyle w:val="Compact"/>
              <w:jc w:val="center"/>
            </w:pPr>
            <w:r>
              <w:t>35.5</w:t>
            </w:r>
          </w:p>
        </w:tc>
        <w:tc>
          <w:tcPr>
            <w:tcW w:w="0" w:type="auto"/>
          </w:tcPr>
          <w:p w14:paraId="3B8AF93F" w14:textId="77777777" w:rsidR="005E1400" w:rsidRDefault="003D424B">
            <w:pPr>
              <w:pStyle w:val="Compact"/>
              <w:jc w:val="center"/>
            </w:pPr>
            <w:r>
              <w:t>40.5</w:t>
            </w:r>
          </w:p>
        </w:tc>
        <w:tc>
          <w:tcPr>
            <w:tcW w:w="0" w:type="auto"/>
          </w:tcPr>
          <w:p w14:paraId="5D88B696" w14:textId="77777777" w:rsidR="005E1400" w:rsidRDefault="003D424B">
            <w:pPr>
              <w:pStyle w:val="Compact"/>
              <w:jc w:val="center"/>
            </w:pPr>
            <w:r>
              <w:t>16.2</w:t>
            </w:r>
          </w:p>
        </w:tc>
      </w:tr>
      <w:tr w:rsidR="005E1400" w14:paraId="34BC5477" w14:textId="77777777">
        <w:tc>
          <w:tcPr>
            <w:tcW w:w="0" w:type="auto"/>
          </w:tcPr>
          <w:p w14:paraId="5F69698C" w14:textId="77777777" w:rsidR="005E1400" w:rsidRDefault="003D424B">
            <w:pPr>
              <w:pStyle w:val="Compact"/>
              <w:jc w:val="center"/>
            </w:pPr>
            <w:r>
              <w:t>CentreFace (Wen et al. 2016)</w:t>
            </w:r>
          </w:p>
        </w:tc>
        <w:tc>
          <w:tcPr>
            <w:tcW w:w="0" w:type="auto"/>
          </w:tcPr>
          <w:p w14:paraId="6A030DED" w14:textId="77777777" w:rsidR="005E1400" w:rsidRDefault="003D424B">
            <w:pPr>
              <w:pStyle w:val="Compact"/>
              <w:jc w:val="center"/>
            </w:pPr>
            <w:r>
              <w:t>32.1</w:t>
            </w:r>
          </w:p>
        </w:tc>
        <w:tc>
          <w:tcPr>
            <w:tcW w:w="0" w:type="auto"/>
          </w:tcPr>
          <w:p w14:paraId="123A36C9" w14:textId="77777777" w:rsidR="005E1400" w:rsidRDefault="003D424B">
            <w:pPr>
              <w:pStyle w:val="Compact"/>
              <w:jc w:val="center"/>
            </w:pPr>
            <w:r>
              <w:t>44.5</w:t>
            </w:r>
          </w:p>
        </w:tc>
        <w:tc>
          <w:tcPr>
            <w:tcW w:w="0" w:type="auto"/>
          </w:tcPr>
          <w:p w14:paraId="5E546FE5" w14:textId="77777777" w:rsidR="005E1400" w:rsidRDefault="003D424B">
            <w:pPr>
              <w:pStyle w:val="Compact"/>
              <w:jc w:val="center"/>
            </w:pPr>
            <w:r>
              <w:t>48.4</w:t>
            </w:r>
          </w:p>
        </w:tc>
        <w:tc>
          <w:tcPr>
            <w:tcW w:w="0" w:type="auto"/>
          </w:tcPr>
          <w:p w14:paraId="68558AD7" w14:textId="77777777" w:rsidR="005E1400" w:rsidRDefault="003D424B">
            <w:pPr>
              <w:pStyle w:val="Compact"/>
              <w:jc w:val="center"/>
            </w:pPr>
            <w:r>
              <w:t>24.6</w:t>
            </w:r>
          </w:p>
        </w:tc>
      </w:tr>
      <w:tr w:rsidR="005E1400" w14:paraId="3A507DEA" w14:textId="77777777">
        <w:tc>
          <w:tcPr>
            <w:tcW w:w="0" w:type="auto"/>
          </w:tcPr>
          <w:p w14:paraId="38012476" w14:textId="77777777" w:rsidR="005E1400" w:rsidRDefault="003D424B">
            <w:pPr>
              <w:pStyle w:val="Compact"/>
              <w:jc w:val="center"/>
            </w:pPr>
            <w:r>
              <w:t>CSRI (Cheng, Zhu, and Gong 2018a)</w:t>
            </w:r>
          </w:p>
        </w:tc>
        <w:tc>
          <w:tcPr>
            <w:tcW w:w="0" w:type="auto"/>
          </w:tcPr>
          <w:p w14:paraId="1EE0846F" w14:textId="77777777" w:rsidR="005E1400" w:rsidRDefault="003D424B">
            <w:pPr>
              <w:pStyle w:val="Compact"/>
              <w:jc w:val="center"/>
            </w:pPr>
            <w:r>
              <w:t>44.8</w:t>
            </w:r>
          </w:p>
        </w:tc>
        <w:tc>
          <w:tcPr>
            <w:tcW w:w="0" w:type="auto"/>
          </w:tcPr>
          <w:p w14:paraId="26454754" w14:textId="77777777" w:rsidR="005E1400" w:rsidRDefault="003D424B">
            <w:pPr>
              <w:pStyle w:val="Compact"/>
              <w:jc w:val="center"/>
            </w:pPr>
            <w:r>
              <w:t>60.4</w:t>
            </w:r>
          </w:p>
        </w:tc>
        <w:tc>
          <w:tcPr>
            <w:tcW w:w="0" w:type="auto"/>
          </w:tcPr>
          <w:p w14:paraId="4ACE3369" w14:textId="77777777" w:rsidR="005E1400" w:rsidRDefault="003D424B">
            <w:pPr>
              <w:pStyle w:val="Compact"/>
              <w:jc w:val="center"/>
            </w:pPr>
            <w:r>
              <w:t>65.1</w:t>
            </w:r>
          </w:p>
        </w:tc>
        <w:tc>
          <w:tcPr>
            <w:tcW w:w="0" w:type="auto"/>
          </w:tcPr>
          <w:p w14:paraId="63973170" w14:textId="77777777" w:rsidR="005E1400" w:rsidRDefault="003D424B">
            <w:pPr>
              <w:pStyle w:val="Compact"/>
              <w:jc w:val="center"/>
            </w:pPr>
            <w:r>
              <w:t>36.2</w:t>
            </w:r>
          </w:p>
        </w:tc>
      </w:tr>
      <w:tr w:rsidR="005E1400" w14:paraId="0CFEBA3D" w14:textId="77777777">
        <w:tc>
          <w:tcPr>
            <w:tcW w:w="0" w:type="auto"/>
          </w:tcPr>
          <w:p w14:paraId="3CFB46E2" w14:textId="77777777" w:rsidR="005E1400" w:rsidRDefault="003D424B">
            <w:pPr>
              <w:pStyle w:val="Compact"/>
              <w:jc w:val="center"/>
            </w:pPr>
            <w:r>
              <w:t>C-T (Massoli, Amato, and Falchi 2020)</w:t>
            </w:r>
          </w:p>
        </w:tc>
        <w:tc>
          <w:tcPr>
            <w:tcW w:w="0" w:type="auto"/>
          </w:tcPr>
          <w:p w14:paraId="0EDB33E1" w14:textId="77777777" w:rsidR="005E1400" w:rsidRDefault="003D424B">
            <w:pPr>
              <w:pStyle w:val="Compact"/>
              <w:jc w:val="center"/>
            </w:pPr>
            <w:r>
              <w:t>58.6</w:t>
            </w:r>
          </w:p>
        </w:tc>
        <w:tc>
          <w:tcPr>
            <w:tcW w:w="0" w:type="auto"/>
          </w:tcPr>
          <w:p w14:paraId="0A62082C" w14:textId="77777777" w:rsidR="005E1400" w:rsidRDefault="003D424B">
            <w:pPr>
              <w:pStyle w:val="Compact"/>
              <w:jc w:val="center"/>
            </w:pPr>
            <w:r>
              <w:t>73.0</w:t>
            </w:r>
          </w:p>
        </w:tc>
        <w:tc>
          <w:tcPr>
            <w:tcW w:w="0" w:type="auto"/>
          </w:tcPr>
          <w:p w14:paraId="6DE033C2" w14:textId="77777777" w:rsidR="005E1400" w:rsidRDefault="003D424B">
            <w:pPr>
              <w:pStyle w:val="Compact"/>
              <w:jc w:val="center"/>
            </w:pPr>
            <w:r>
              <w:t>76.3</w:t>
            </w:r>
          </w:p>
        </w:tc>
        <w:tc>
          <w:tcPr>
            <w:tcW w:w="0" w:type="auto"/>
          </w:tcPr>
          <w:p w14:paraId="4D2E8705" w14:textId="77777777" w:rsidR="005E1400" w:rsidRDefault="003D424B">
            <w:pPr>
              <w:pStyle w:val="Compact"/>
              <w:jc w:val="center"/>
            </w:pPr>
            <w:r>
              <w:t>52.7</w:t>
            </w:r>
          </w:p>
        </w:tc>
      </w:tr>
      <w:tr w:rsidR="005E1400" w14:paraId="3919C923" w14:textId="77777777">
        <w:tc>
          <w:tcPr>
            <w:tcW w:w="0" w:type="auto"/>
          </w:tcPr>
          <w:p w14:paraId="233B6D76" w14:textId="77777777" w:rsidR="005E1400" w:rsidRDefault="003D424B">
            <w:pPr>
              <w:pStyle w:val="Compact"/>
              <w:jc w:val="center"/>
            </w:pPr>
            <w:r>
              <w:t>MIND (Low, Teoh, and Park 2021)</w:t>
            </w:r>
          </w:p>
        </w:tc>
        <w:tc>
          <w:tcPr>
            <w:tcW w:w="0" w:type="auto"/>
          </w:tcPr>
          <w:p w14:paraId="39E2FD4B" w14:textId="77777777" w:rsidR="005E1400" w:rsidRDefault="003D424B">
            <w:pPr>
              <w:pStyle w:val="Compact"/>
              <w:jc w:val="center"/>
            </w:pPr>
            <w:r>
              <w:t>66.8</w:t>
            </w:r>
          </w:p>
        </w:tc>
        <w:tc>
          <w:tcPr>
            <w:tcW w:w="0" w:type="auto"/>
          </w:tcPr>
          <w:p w14:paraId="541BED47" w14:textId="77777777" w:rsidR="005E1400" w:rsidRDefault="003D424B">
            <w:pPr>
              <w:pStyle w:val="Compact"/>
              <w:jc w:val="center"/>
            </w:pPr>
            <w:r>
              <w:t>n/a</w:t>
            </w:r>
          </w:p>
        </w:tc>
        <w:tc>
          <w:tcPr>
            <w:tcW w:w="0" w:type="auto"/>
          </w:tcPr>
          <w:p w14:paraId="4E6A9E20" w14:textId="77777777" w:rsidR="005E1400" w:rsidRDefault="003D424B">
            <w:pPr>
              <w:pStyle w:val="Compact"/>
              <w:jc w:val="center"/>
            </w:pPr>
            <w:r>
              <w:t>n/a</w:t>
            </w:r>
          </w:p>
        </w:tc>
        <w:tc>
          <w:tcPr>
            <w:tcW w:w="0" w:type="auto"/>
          </w:tcPr>
          <w:p w14:paraId="6B410997" w14:textId="77777777" w:rsidR="005E1400" w:rsidRDefault="003D424B">
            <w:pPr>
              <w:pStyle w:val="Compact"/>
              <w:jc w:val="center"/>
            </w:pPr>
            <w:r>
              <w:t>n/a</w:t>
            </w:r>
          </w:p>
        </w:tc>
      </w:tr>
      <w:tr w:rsidR="005E1400" w14:paraId="657780C1" w14:textId="77777777">
        <w:tc>
          <w:tcPr>
            <w:tcW w:w="0" w:type="auto"/>
          </w:tcPr>
          <w:p w14:paraId="2D46111E" w14:textId="77777777" w:rsidR="005E1400" w:rsidRDefault="003D424B">
            <w:pPr>
              <w:pStyle w:val="Compact"/>
              <w:jc w:val="center"/>
            </w:pPr>
            <w:r>
              <w:t>DA (Khalid et al. 2020)</w:t>
            </w:r>
          </w:p>
        </w:tc>
        <w:tc>
          <w:tcPr>
            <w:tcW w:w="0" w:type="auto"/>
          </w:tcPr>
          <w:p w14:paraId="740B77B9" w14:textId="77777777" w:rsidR="005E1400" w:rsidRDefault="003D424B">
            <w:pPr>
              <w:pStyle w:val="Compact"/>
              <w:jc w:val="center"/>
            </w:pPr>
            <w:r>
              <w:t>70.4</w:t>
            </w:r>
          </w:p>
        </w:tc>
        <w:tc>
          <w:tcPr>
            <w:tcW w:w="0" w:type="auto"/>
          </w:tcPr>
          <w:p w14:paraId="76FCED83" w14:textId="77777777" w:rsidR="005E1400" w:rsidRDefault="003D424B">
            <w:pPr>
              <w:pStyle w:val="Compact"/>
              <w:jc w:val="center"/>
            </w:pPr>
            <w:r>
              <w:rPr>
                <w:b/>
              </w:rPr>
              <w:t>82.2</w:t>
            </w:r>
          </w:p>
        </w:tc>
        <w:tc>
          <w:tcPr>
            <w:tcW w:w="0" w:type="auto"/>
          </w:tcPr>
          <w:p w14:paraId="6030BDCA" w14:textId="77777777" w:rsidR="005E1400" w:rsidRDefault="003D424B">
            <w:pPr>
              <w:pStyle w:val="Compact"/>
              <w:jc w:val="center"/>
            </w:pPr>
            <w:r>
              <w:t>85.4</w:t>
            </w:r>
          </w:p>
        </w:tc>
        <w:tc>
          <w:tcPr>
            <w:tcW w:w="0" w:type="auto"/>
          </w:tcPr>
          <w:p w14:paraId="48EDCA52" w14:textId="77777777" w:rsidR="005E1400" w:rsidRDefault="003D424B">
            <w:pPr>
              <w:pStyle w:val="Compact"/>
              <w:jc w:val="center"/>
            </w:pPr>
            <w:r>
              <w:t>63.2</w:t>
            </w:r>
          </w:p>
        </w:tc>
      </w:tr>
      <w:tr w:rsidR="005E1400" w14:paraId="29721B01" w14:textId="77777777">
        <w:tc>
          <w:tcPr>
            <w:tcW w:w="0" w:type="auto"/>
          </w:tcPr>
          <w:p w14:paraId="34936B91" w14:textId="77777777" w:rsidR="005E1400" w:rsidRDefault="003D424B">
            <w:pPr>
              <w:pStyle w:val="Compact"/>
              <w:jc w:val="center"/>
            </w:pPr>
            <w:r>
              <w:t>Baseline</w:t>
            </w:r>
          </w:p>
        </w:tc>
        <w:tc>
          <w:tcPr>
            <w:tcW w:w="0" w:type="auto"/>
          </w:tcPr>
          <w:p w14:paraId="16927265" w14:textId="77777777" w:rsidR="005E1400" w:rsidRDefault="003D424B">
            <w:pPr>
              <w:pStyle w:val="Compact"/>
              <w:jc w:val="center"/>
            </w:pPr>
            <w:r>
              <w:t>56.6</w:t>
            </w:r>
          </w:p>
        </w:tc>
        <w:tc>
          <w:tcPr>
            <w:tcW w:w="0" w:type="auto"/>
          </w:tcPr>
          <w:p w14:paraId="0B3B4292" w14:textId="77777777" w:rsidR="005E1400" w:rsidRDefault="003D424B">
            <w:pPr>
              <w:pStyle w:val="Compact"/>
              <w:jc w:val="center"/>
            </w:pPr>
            <w:r>
              <w:t>72.2</w:t>
            </w:r>
          </w:p>
        </w:tc>
        <w:tc>
          <w:tcPr>
            <w:tcW w:w="0" w:type="auto"/>
          </w:tcPr>
          <w:p w14:paraId="7B757F27" w14:textId="77777777" w:rsidR="005E1400" w:rsidRDefault="003D424B">
            <w:pPr>
              <w:pStyle w:val="Compact"/>
              <w:jc w:val="center"/>
            </w:pPr>
            <w:r>
              <w:t>77.8</w:t>
            </w:r>
          </w:p>
        </w:tc>
        <w:tc>
          <w:tcPr>
            <w:tcW w:w="0" w:type="auto"/>
          </w:tcPr>
          <w:p w14:paraId="659BEA23" w14:textId="77777777" w:rsidR="005E1400" w:rsidRDefault="003D424B">
            <w:pPr>
              <w:pStyle w:val="Compact"/>
              <w:jc w:val="center"/>
            </w:pPr>
            <w:r>
              <w:t>53.1</w:t>
            </w:r>
          </w:p>
        </w:tc>
      </w:tr>
      <w:tr w:rsidR="005E1400" w14:paraId="43CD810A" w14:textId="77777777">
        <w:tc>
          <w:tcPr>
            <w:tcW w:w="0" w:type="auto"/>
          </w:tcPr>
          <w:p w14:paraId="1982CA7C" w14:textId="77777777" w:rsidR="005E1400" w:rsidRDefault="003D424B">
            <w:pPr>
              <w:pStyle w:val="Compact"/>
              <w:jc w:val="center"/>
            </w:pPr>
            <w:r>
              <w:t>Ours(Stage1)</w:t>
            </w:r>
          </w:p>
        </w:tc>
        <w:tc>
          <w:tcPr>
            <w:tcW w:w="0" w:type="auto"/>
          </w:tcPr>
          <w:p w14:paraId="499EB7B6" w14:textId="77777777" w:rsidR="005E1400" w:rsidRDefault="003D424B">
            <w:pPr>
              <w:pStyle w:val="Compact"/>
              <w:jc w:val="center"/>
            </w:pPr>
            <w:r>
              <w:t>64.0</w:t>
            </w:r>
          </w:p>
        </w:tc>
        <w:tc>
          <w:tcPr>
            <w:tcW w:w="0" w:type="auto"/>
          </w:tcPr>
          <w:p w14:paraId="68FA9197" w14:textId="77777777" w:rsidR="005E1400" w:rsidRDefault="003D424B">
            <w:pPr>
              <w:pStyle w:val="Compact"/>
              <w:jc w:val="center"/>
            </w:pPr>
            <w:r>
              <w:t>77.5</w:t>
            </w:r>
          </w:p>
        </w:tc>
        <w:tc>
          <w:tcPr>
            <w:tcW w:w="0" w:type="auto"/>
          </w:tcPr>
          <w:p w14:paraId="6FB02AD7" w14:textId="77777777" w:rsidR="005E1400" w:rsidRDefault="003D424B">
            <w:pPr>
              <w:pStyle w:val="Compact"/>
              <w:jc w:val="center"/>
            </w:pPr>
            <w:r>
              <w:t>82.1</w:t>
            </w:r>
          </w:p>
        </w:tc>
        <w:tc>
          <w:tcPr>
            <w:tcW w:w="0" w:type="auto"/>
          </w:tcPr>
          <w:p w14:paraId="546863E7" w14:textId="77777777" w:rsidR="005E1400" w:rsidRDefault="003D424B">
            <w:pPr>
              <w:pStyle w:val="Compact"/>
              <w:jc w:val="center"/>
            </w:pPr>
            <w:r>
              <w:t>60.4</w:t>
            </w:r>
          </w:p>
        </w:tc>
      </w:tr>
      <w:tr w:rsidR="005E1400" w14:paraId="27719EE1" w14:textId="77777777">
        <w:tc>
          <w:tcPr>
            <w:tcW w:w="0" w:type="auto"/>
          </w:tcPr>
          <w:p w14:paraId="3DDC3A98" w14:textId="77777777" w:rsidR="005E1400" w:rsidRDefault="003D424B">
            <w:pPr>
              <w:pStyle w:val="Compact"/>
              <w:jc w:val="center"/>
            </w:pPr>
            <w:r>
              <w:t>Ours(Stage1+Stage2)</w:t>
            </w:r>
          </w:p>
        </w:tc>
        <w:tc>
          <w:tcPr>
            <w:tcW w:w="0" w:type="auto"/>
          </w:tcPr>
          <w:p w14:paraId="44C0AA84" w14:textId="77777777" w:rsidR="005E1400" w:rsidRDefault="003D424B">
            <w:pPr>
              <w:pStyle w:val="Compact"/>
              <w:jc w:val="center"/>
            </w:pPr>
            <w:r>
              <w:rPr>
                <w:b/>
              </w:rPr>
              <w:t>70.9</w:t>
            </w:r>
          </w:p>
        </w:tc>
        <w:tc>
          <w:tcPr>
            <w:tcW w:w="0" w:type="auto"/>
          </w:tcPr>
          <w:p w14:paraId="2E5A66DE" w14:textId="77777777" w:rsidR="005E1400" w:rsidRDefault="003D424B">
            <w:pPr>
              <w:pStyle w:val="Compact"/>
              <w:jc w:val="center"/>
            </w:pPr>
            <w:r>
              <w:t>81.3</w:t>
            </w:r>
          </w:p>
        </w:tc>
        <w:tc>
          <w:tcPr>
            <w:tcW w:w="0" w:type="auto"/>
          </w:tcPr>
          <w:p w14:paraId="5D290F1D" w14:textId="77777777" w:rsidR="005E1400" w:rsidRDefault="003D424B">
            <w:pPr>
              <w:pStyle w:val="Compact"/>
              <w:jc w:val="center"/>
            </w:pPr>
            <w:r>
              <w:rPr>
                <w:b/>
              </w:rPr>
              <w:t>85.6</w:t>
            </w:r>
          </w:p>
        </w:tc>
        <w:tc>
          <w:tcPr>
            <w:tcW w:w="0" w:type="auto"/>
          </w:tcPr>
          <w:p w14:paraId="0B35BBC8" w14:textId="77777777" w:rsidR="005E1400" w:rsidRDefault="003D424B">
            <w:pPr>
              <w:pStyle w:val="Compact"/>
              <w:jc w:val="center"/>
            </w:pPr>
            <w:r>
              <w:rPr>
                <w:b/>
              </w:rPr>
              <w:t>64.8</w:t>
            </w:r>
          </w:p>
        </w:tc>
      </w:tr>
    </w:tbl>
    <w:p w14:paraId="4CE8F28F" w14:textId="77777777" w:rsidR="005E1400" w:rsidRDefault="003D424B">
      <w:pPr>
        <w:pStyle w:val="BodyText"/>
      </w:pPr>
      <w:r>
        <w:rPr>
          <w:noProof/>
        </w:rPr>
        <w:drawing>
          <wp:inline distT="0" distB="0" distL="0" distR="0" wp14:anchorId="2A55C0E4" wp14:editId="36D5BCCD">
            <wp:extent cx="5334000" cy="1612878"/>
            <wp:effectExtent l="0" t="0" r="0" b="0"/>
            <wp:docPr id="3" name="Picture" descr="image"/>
            <wp:cNvGraphicFramePr/>
            <a:graphic xmlns:a="http://schemas.openxmlformats.org/drawingml/2006/main">
              <a:graphicData uri="http://schemas.openxmlformats.org/drawingml/2006/picture">
                <pic:pic xmlns:pic="http://schemas.openxmlformats.org/drawingml/2006/picture">
                  <pic:nvPicPr>
                    <pic:cNvPr id="0" name="Picture" descr="5.jpg"/>
                    <pic:cNvPicPr>
                      <a:picLocks noChangeAspect="1" noChangeArrowheads="1"/>
                    </pic:cNvPicPr>
                  </pic:nvPicPr>
                  <pic:blipFill>
                    <a:blip r:embed="rId23"/>
                    <a:stretch>
                      <a:fillRect/>
                    </a:stretch>
                  </pic:blipFill>
                  <pic:spPr bwMode="auto">
                    <a:xfrm>
                      <a:off x="0" y="0"/>
                      <a:ext cx="5334000" cy="1612878"/>
                    </a:xfrm>
                    <a:prstGeom prst="rect">
                      <a:avLst/>
                    </a:prstGeom>
                    <a:noFill/>
                    <a:ln w="9525">
                      <a:noFill/>
                      <a:headEnd/>
                      <a:tailEnd/>
                    </a:ln>
                  </pic:spPr>
                </pic:pic>
              </a:graphicData>
            </a:graphic>
          </wp:inline>
        </w:drawing>
      </w:r>
    </w:p>
    <w:p w14:paraId="1FAE231B" w14:textId="77777777" w:rsidR="005E1400" w:rsidRDefault="003D424B">
      <w:pPr>
        <w:pStyle w:val="BodyText"/>
      </w:pPr>
      <w:r>
        <w:rPr>
          <w:noProof/>
        </w:rPr>
        <w:lastRenderedPageBreak/>
        <w:drawing>
          <wp:inline distT="0" distB="0" distL="0" distR="0" wp14:anchorId="40B8D35F" wp14:editId="0D91C79F">
            <wp:extent cx="5334000" cy="1571837"/>
            <wp:effectExtent l="0" t="0" r="0" b="0"/>
            <wp:docPr id="4" name="Picture" descr="image"/>
            <wp:cNvGraphicFramePr/>
            <a:graphic xmlns:a="http://schemas.openxmlformats.org/drawingml/2006/main">
              <a:graphicData uri="http://schemas.openxmlformats.org/drawingml/2006/picture">
                <pic:pic xmlns:pic="http://schemas.openxmlformats.org/drawingml/2006/picture">
                  <pic:nvPicPr>
                    <pic:cNvPr id="0" name="Picture" descr="6.jpg"/>
                    <pic:cNvPicPr>
                      <a:picLocks noChangeAspect="1" noChangeArrowheads="1"/>
                    </pic:cNvPicPr>
                  </pic:nvPicPr>
                  <pic:blipFill>
                    <a:blip r:embed="rId24"/>
                    <a:stretch>
                      <a:fillRect/>
                    </a:stretch>
                  </pic:blipFill>
                  <pic:spPr bwMode="auto">
                    <a:xfrm>
                      <a:off x="0" y="0"/>
                      <a:ext cx="5334000" cy="1571837"/>
                    </a:xfrm>
                    <a:prstGeom prst="rect">
                      <a:avLst/>
                    </a:prstGeom>
                    <a:noFill/>
                    <a:ln w="9525">
                      <a:noFill/>
                      <a:headEnd/>
                      <a:tailEnd/>
                    </a:ln>
                  </pic:spPr>
                </pic:pic>
              </a:graphicData>
            </a:graphic>
          </wp:inline>
        </w:drawing>
      </w:r>
    </w:p>
    <w:p w14:paraId="76857D66" w14:textId="77777777" w:rsidR="005E1400" w:rsidRDefault="003D424B">
      <w:pPr>
        <w:pStyle w:val="Heading2"/>
      </w:pPr>
      <w:bookmarkStart w:id="908" w:name="ablation-study-and-analysis"/>
      <w:bookmarkEnd w:id="908"/>
      <w:r>
        <w:t>Ablation Study and Analysis</w:t>
      </w:r>
    </w:p>
    <w:p w14:paraId="7A28B3E7" w14:textId="161F585D" w:rsidR="005E1400" w:rsidRDefault="003D424B">
      <w:pPr>
        <w:pStyle w:val="FirstParagraph"/>
      </w:pPr>
      <w:r>
        <w:t xml:space="preserve">As demonstrated in Section 3, our framework consists of two stages. </w:t>
      </w:r>
      <w:del w:id="909" w:author="Diane Pulvino" w:date="2022-04-05T20:21:00Z">
        <w:r w:rsidDel="00AB509C">
          <w:delText>We conduct ablation</w:delText>
        </w:r>
      </w:del>
      <w:ins w:id="910" w:author="Diane Pulvino" w:date="2022-04-05T20:21:00Z">
        <w:r w:rsidR="00AB509C">
          <w:t>Ablation</w:t>
        </w:r>
      </w:ins>
      <w:r>
        <w:t xml:space="preserve"> studies </w:t>
      </w:r>
      <w:ins w:id="911" w:author="Diane Pulvino" w:date="2022-04-05T20:21:00Z">
        <w:r w:rsidR="00AB509C">
          <w:t xml:space="preserve">are conducted </w:t>
        </w:r>
      </w:ins>
      <w:r>
        <w:t>to validate the effectiveness of each proposed part. Note that when testing on three realistic data</w:t>
      </w:r>
      <w:ins w:id="912" w:author="Diane Pulvino" w:date="2022-04-05T20:21:00Z">
        <w:r w:rsidR="00AB509C">
          <w:t xml:space="preserve"> </w:t>
        </w:r>
      </w:ins>
      <w:r>
        <w:t xml:space="preserve">sets, </w:t>
      </w:r>
      <w:del w:id="913" w:author="Diane Pulvino" w:date="2022-04-05T20:21:00Z">
        <w:r w:rsidDel="00AB509C">
          <w:delText>we fine-tune the</w:delText>
        </w:r>
      </w:del>
      <w:ins w:id="914" w:author="Diane Pulvino" w:date="2022-04-05T20:21:00Z">
        <w:r w:rsidR="00AB509C">
          <w:t>the</w:t>
        </w:r>
      </w:ins>
      <w:r>
        <w:t xml:space="preserve"> LR network</w:t>
      </w:r>
      <w:ins w:id="915" w:author="Diane Pulvino" w:date="2022-04-05T20:21:00Z">
        <w:r w:rsidR="00AB509C">
          <w:t xml:space="preserve"> is fine-tuned</w:t>
        </w:r>
      </w:ins>
      <w:r>
        <w:t xml:space="preserve"> on them in the second stage, which affects the performance. Therefore, for the ablation studies of the proposed modules</w:t>
      </w:r>
      <w:del w:id="916" w:author="Diane Pulvino" w:date="2022-04-05T20:21:00Z">
        <w:r w:rsidDel="00AB509C">
          <w:delText>,</w:delText>
        </w:r>
      </w:del>
      <w:r>
        <w:t xml:space="preserve"> such as affinity matrix distillation, experiments in Table [table6] are </w:t>
      </w:r>
      <w:del w:id="917" w:author="Diane Pulvino" w:date="2022-04-05T20:22:00Z">
        <w:r w:rsidDel="00AB509C">
          <w:delText xml:space="preserve">done </w:delText>
        </w:r>
      </w:del>
      <w:ins w:id="918" w:author="Diane Pulvino" w:date="2022-04-05T20:22:00Z">
        <w:r w:rsidR="00AB509C">
          <w:t xml:space="preserve">performed </w:t>
        </w:r>
      </w:ins>
      <w:r>
        <w:t>only on the five HR image</w:t>
      </w:r>
      <w:del w:id="919" w:author="Diane Pulvino" w:date="2022-04-05T20:22:00Z">
        <w:r w:rsidDel="00AB509C">
          <w:delText>s</w:delText>
        </w:r>
      </w:del>
      <w:r>
        <w:t xml:space="preserve"> set</w:t>
      </w:r>
      <w:ins w:id="920" w:author="Diane Pulvino" w:date="2022-04-05T20:22:00Z">
        <w:r w:rsidR="00AB509C">
          <w:t>s</w:t>
        </w:r>
      </w:ins>
      <w:r>
        <w:t xml:space="preserve">. </w:t>
      </w:r>
      <w:del w:id="921" w:author="Diane Pulvino" w:date="2022-04-05T20:22:00Z">
        <w:r w:rsidDel="00AB509C">
          <w:delText>We resize t</w:delText>
        </w:r>
      </w:del>
      <w:ins w:id="922" w:author="Diane Pulvino" w:date="2022-04-05T20:22:00Z">
        <w:r w:rsidR="00AB509C">
          <w:t>T</w:t>
        </w:r>
      </w:ins>
      <w:r>
        <w:t>he HR images</w:t>
      </w:r>
      <w:ins w:id="923" w:author="Diane Pulvino" w:date="2022-04-05T20:22:00Z">
        <w:r w:rsidR="00AB509C">
          <w:t xml:space="preserve"> are resized</w:t>
        </w:r>
      </w:ins>
      <w:r>
        <w:t xml:space="preserve"> to four resolutions and </w:t>
      </w:r>
      <w:del w:id="924" w:author="Diane Pulvino" w:date="2022-04-05T20:22:00Z">
        <w:r w:rsidDel="00AB509C">
          <w:delText xml:space="preserve">conduct the </w:delText>
        </w:r>
      </w:del>
      <w:r>
        <w:t>experiment</w:t>
      </w:r>
      <w:ins w:id="925" w:author="Diane Pulvino" w:date="2022-04-05T20:22:00Z">
        <w:r w:rsidR="00AB509C">
          <w:t>s are conducted</w:t>
        </w:r>
      </w:ins>
      <w:r>
        <w:t xml:space="preserve"> on the generated synthetic LR images. </w:t>
      </w:r>
      <w:del w:id="926" w:author="Diane Pulvino" w:date="2022-04-05T20:22:00Z">
        <w:r w:rsidDel="00AB509C">
          <w:delText>In the following</w:delText>
        </w:r>
      </w:del>
      <w:ins w:id="927" w:author="Diane Pulvino" w:date="2022-04-05T20:22:00Z">
        <w:r w:rsidR="00AB509C">
          <w:t>Here</w:t>
        </w:r>
      </w:ins>
      <w:r>
        <w:t>, we present detailed analyses of the results in Table [table1]-[table6].</w:t>
      </w:r>
    </w:p>
    <w:p w14:paraId="068A9CE2" w14:textId="5234AC54" w:rsidR="005E1400" w:rsidRDefault="003D424B">
      <w:pPr>
        <w:pStyle w:val="BodyText"/>
      </w:pPr>
      <w:r>
        <w:rPr>
          <w:b/>
        </w:rPr>
        <w:t>Effect of Affinity Matrix Distillation and Mutual Information Maximization.</w:t>
      </w:r>
      <w:r>
        <w:t xml:space="preserve"> </w:t>
      </w:r>
      <w:ins w:id="928" w:author="Diane Pulvino" w:date="2022-04-05T20:23:00Z">
        <w:r w:rsidR="00033E23">
          <w:t xml:space="preserve">An affinity matrix distillation (AMD) is introduced in the first stage </w:t>
        </w:r>
      </w:ins>
      <w:del w:id="929" w:author="Diane Pulvino" w:date="2022-04-05T20:23:00Z">
        <w:r w:rsidDel="00033E23">
          <w:delText xml:space="preserve">To </w:delText>
        </w:r>
      </w:del>
      <w:ins w:id="930" w:author="Diane Pulvino" w:date="2022-04-05T20:23:00Z">
        <w:r w:rsidR="00033E23">
          <w:t xml:space="preserve">to </w:t>
        </w:r>
      </w:ins>
      <w:r>
        <w:t>utilize the guidance from the HR to LR images at the intermediate features</w:t>
      </w:r>
      <w:del w:id="931" w:author="Diane Pulvino" w:date="2022-04-05T20:23:00Z">
        <w:r w:rsidDel="00033E23">
          <w:delText>, we introduce an affinity matrix distillation (AMD) in the first stage</w:delText>
        </w:r>
      </w:del>
      <w:r>
        <w:t>. As shown in Table [table6], the AMD has some benefi</w:t>
      </w:r>
      <w:del w:id="932" w:author="Diane Pulvino" w:date="2022-04-05T20:23:00Z">
        <w:r w:rsidDel="00033E23">
          <w:delText>cial effects</w:delText>
        </w:r>
      </w:del>
      <w:ins w:id="933" w:author="Diane Pulvino" w:date="2022-04-05T20:23:00Z">
        <w:r w:rsidR="00033E23">
          <w:t>ts</w:t>
        </w:r>
      </w:ins>
      <w:r>
        <w:t xml:space="preserve"> over the Baseline, </w:t>
      </w:r>
      <w:del w:id="934" w:author="Diane Pulvino" w:date="2022-04-05T20:23:00Z">
        <w:r w:rsidDel="00033E23">
          <w:delText>which indicate</w:delText>
        </w:r>
      </w:del>
      <w:ins w:id="935" w:author="Diane Pulvino" w:date="2022-04-05T20:23:00Z">
        <w:r w:rsidR="00033E23">
          <w:t>indicating</w:t>
        </w:r>
      </w:ins>
      <w:r>
        <w:t xml:space="preserve"> that the structural patterns of facial contour and shape have a significant influence on resolution-invariant feature learning. </w:t>
      </w:r>
      <w:del w:id="936" w:author="Diane Pulvino" w:date="2022-04-05T20:24:00Z">
        <w:r w:rsidDel="00033E23">
          <w:delText xml:space="preserve">Meanwhile, </w:delText>
        </w:r>
      </w:del>
      <w:r>
        <w:t xml:space="preserve">We </w:t>
      </w:r>
      <w:ins w:id="937" w:author="Diane Pulvino" w:date="2022-04-05T20:24:00Z">
        <w:r w:rsidR="00033E23">
          <w:t xml:space="preserve">also </w:t>
        </w:r>
      </w:ins>
      <w:r>
        <w:t xml:space="preserve">maximize the mutual information as an alignment manner between the HR and LR representation. From Table [table6], the mutual information maximization (MIM) </w:t>
      </w:r>
      <w:ins w:id="938" w:author="Diane Pulvino" w:date="2022-04-05T20:24:00Z">
        <w:r w:rsidR="00033E23">
          <w:t>yields improvements over</w:t>
        </w:r>
      </w:ins>
      <w:del w:id="939" w:author="Diane Pulvino" w:date="2022-04-05T20:24:00Z">
        <w:r w:rsidDel="00033E23">
          <w:delText>plays an improved role compared to</w:delText>
        </w:r>
      </w:del>
      <w:r>
        <w:t xml:space="preserve"> the Baseline. This is because MIM increases the approximation of the representation distribution by reducing the distance between the joint and marginal distributions from HR and LR representations. We consider category labels to estimate these two distributions for the distillation of semantic patterns.</w:t>
      </w:r>
    </w:p>
    <w:p w14:paraId="0EB1363D" w14:textId="3743D5F8" w:rsidR="005E1400" w:rsidRDefault="003D424B">
      <w:pPr>
        <w:pStyle w:val="BodyText"/>
      </w:pPr>
      <w:r>
        <w:rPr>
          <w:b/>
        </w:rPr>
        <w:t>Effect of Curriculum Learning Strategy.</w:t>
      </w:r>
      <w:r>
        <w:t xml:space="preserve"> </w:t>
      </w:r>
      <w:ins w:id="940" w:author="Diane Pulvino" w:date="2022-04-05T20:24:00Z">
        <w:r w:rsidR="00033E23">
          <w:t xml:space="preserve">Existing methods randomly chose the resolution of the LR image when generating </w:t>
        </w:r>
      </w:ins>
      <w:ins w:id="941" w:author="Diane Pulvino" w:date="2022-04-05T20:25:00Z">
        <w:r w:rsidR="00033E23">
          <w:t>LR and HR image pairs,</w:t>
        </w:r>
      </w:ins>
      <w:del w:id="942" w:author="Diane Pulvino" w:date="2022-04-05T20:25:00Z">
        <w:r w:rsidDel="00033E23">
          <w:delText>When generating LR and HR image</w:delText>
        </w:r>
      </w:del>
      <w:del w:id="943" w:author="Diane Pulvino" w:date="2022-04-05T20:24:00Z">
        <w:r w:rsidDel="00033E23">
          <w:delText>s</w:delText>
        </w:r>
      </w:del>
      <w:del w:id="944" w:author="Diane Pulvino" w:date="2022-04-05T20:25:00Z">
        <w:r w:rsidDel="00033E23">
          <w:delText xml:space="preserve"> pair, the resolution of the LR image is randomly chosen in existing methods, which</w:delText>
        </w:r>
      </w:del>
      <w:r>
        <w:t xml:space="preserve"> </w:t>
      </w:r>
      <w:del w:id="945" w:author="Diane Pulvino" w:date="2022-04-05T20:25:00Z">
        <w:r w:rsidDel="00033E23">
          <w:delText xml:space="preserve">causes </w:delText>
        </w:r>
      </w:del>
      <w:ins w:id="946" w:author="Diane Pulvino" w:date="2022-04-05T20:25:00Z">
        <w:r w:rsidR="00033E23">
          <w:t>impeding</w:t>
        </w:r>
      </w:ins>
      <w:del w:id="947" w:author="Diane Pulvino" w:date="2022-04-05T20:25:00Z">
        <w:r w:rsidDel="00033E23">
          <w:delText>slow</w:delText>
        </w:r>
      </w:del>
      <w:r>
        <w:t xml:space="preserve"> convergence. In our method, a simple-to-complex curriculum learning strategy (CLS) is designed to facilitate the training of LR and HR image matching. From Table [table6], the curriculum learning strategy reflects a particular effect, especially at lower resolution. However, at the 56</w:t>
      </w:r>
      <m:oMath>
        <m:r>
          <w:rPr>
            <w:rFonts w:ascii="Cambria Math" w:eastAsia="Cambria Math" w:hAnsi="Cambria Math"/>
          </w:rPr>
          <m:t>×</m:t>
        </m:r>
      </m:oMath>
      <w:r>
        <w:t>56 size of IJB-B and IJB-C testing, using the curriculum learning</w:t>
      </w:r>
      <w:ins w:id="948" w:author="Diane Pulvino" w:date="2022-04-05T20:25:00Z">
        <w:r w:rsidR="00033E23">
          <w:t xml:space="preserve"> strategy</w:t>
        </w:r>
      </w:ins>
      <w:r>
        <w:t xml:space="preserve"> yields </w:t>
      </w:r>
      <w:del w:id="949" w:author="Diane Pulvino" w:date="2022-04-05T20:25:00Z">
        <w:r w:rsidDel="00033E23">
          <w:delText>worse results than not using it</w:delText>
        </w:r>
      </w:del>
      <w:ins w:id="950" w:author="Diane Pulvino" w:date="2022-04-05T20:25:00Z">
        <w:r w:rsidR="00033E23">
          <w:t xml:space="preserve">worse results than </w:t>
        </w:r>
      </w:ins>
      <w:ins w:id="951" w:author="Diane Pulvino" w:date="2022-04-05T20:26:00Z">
        <w:r w:rsidR="00033E23">
          <w:t>Baseline</w:t>
        </w:r>
      </w:ins>
      <w:r>
        <w:t xml:space="preserve">. </w:t>
      </w:r>
      <w:del w:id="952" w:author="Diane Pulvino" w:date="2022-04-05T20:26:00Z">
        <w:r w:rsidDel="00033E23">
          <w:delText xml:space="preserve">These </w:delText>
        </w:r>
      </w:del>
      <w:ins w:id="953" w:author="Diane Pulvino" w:date="2022-04-05T20:26:00Z">
        <w:r w:rsidR="00033E23">
          <w:t xml:space="preserve">This </w:t>
        </w:r>
      </w:ins>
      <w:del w:id="954" w:author="Diane Pulvino" w:date="2022-04-05T20:26:00Z">
        <w:r w:rsidDel="00033E23">
          <w:delText xml:space="preserve">results </w:delText>
        </w:r>
      </w:del>
      <w:r>
        <w:t>show</w:t>
      </w:r>
      <w:ins w:id="955" w:author="Diane Pulvino" w:date="2022-04-05T20:26:00Z">
        <w:r w:rsidR="00033E23">
          <w:t>s</w:t>
        </w:r>
      </w:ins>
      <w:r>
        <w:t xml:space="preserve"> that the simple-to-complex strategy sacrifices some higher resolution effects to </w:t>
      </w:r>
      <w:ins w:id="956" w:author="Diane Pulvino" w:date="2022-04-05T20:26:00Z">
        <w:r w:rsidR="00033E23">
          <w:t xml:space="preserve">smoothly </w:t>
        </w:r>
      </w:ins>
      <w:r>
        <w:t>adapt to the lower resolution</w:t>
      </w:r>
      <w:del w:id="957" w:author="Diane Pulvino" w:date="2022-04-05T20:26:00Z">
        <w:r w:rsidDel="00033E23">
          <w:delText xml:space="preserve"> smoothly</w:delText>
        </w:r>
      </w:del>
      <w:r>
        <w:t>.</w:t>
      </w:r>
    </w:p>
    <w:p w14:paraId="3F7A751D" w14:textId="7B70F141" w:rsidR="005E1400" w:rsidRDefault="003D424B">
      <w:pPr>
        <w:pStyle w:val="BodyText"/>
      </w:pPr>
      <w:r>
        <w:rPr>
          <w:b/>
        </w:rPr>
        <w:t xml:space="preserve">Effect of </w:t>
      </w:r>
      <w:ins w:id="958" w:author="Diane Pulvino" w:date="2022-04-05T20:26:00Z">
        <w:r w:rsidR="00033E23">
          <w:rPr>
            <w:b/>
          </w:rPr>
          <w:t>Multi-Resolution Contrastive Loss</w:t>
        </w:r>
      </w:ins>
      <w:del w:id="959" w:author="Diane Pulvino" w:date="2022-04-05T20:26:00Z">
        <w:r w:rsidDel="00033E23">
          <w:rPr>
            <w:b/>
          </w:rPr>
          <w:delText>The Second Stage</w:delText>
        </w:r>
      </w:del>
      <w:r>
        <w:rPr>
          <w:b/>
        </w:rPr>
        <w:t>.</w:t>
      </w:r>
      <w:r>
        <w:t xml:space="preserve"> Although the representations of multiple LR images are clustered around the HR representations after stage one, the domain discrepancy among different LR representations </w:t>
      </w:r>
      <w:del w:id="960" w:author="Diane Pulvino" w:date="2022-04-05T20:26:00Z">
        <w:r w:rsidDel="00033E23">
          <w:delText xml:space="preserve">still </w:delText>
        </w:r>
      </w:del>
      <w:r>
        <w:t xml:space="preserve">remains. We introduce a </w:t>
      </w:r>
      <w:r>
        <w:lastRenderedPageBreak/>
        <w:t xml:space="preserve">multi-resolution contrastive loss to address this problem. Tables 1-6 prove that our network </w:t>
      </w:r>
      <w:ins w:id="961" w:author="Diane Pulvino" w:date="2022-04-05T20:27:00Z">
        <w:r w:rsidR="00033E23">
          <w:t>performs better with both stages than it does with stage one alone</w:t>
        </w:r>
      </w:ins>
      <w:del w:id="962" w:author="Diane Pulvino" w:date="2022-04-05T20:27:00Z">
        <w:r w:rsidDel="00033E23">
          <w:delText>with stages one and two performs better than stage one alone</w:delText>
        </w:r>
      </w:del>
      <w:r>
        <w:t xml:space="preserve">. </w:t>
      </w:r>
      <w:del w:id="963" w:author="Diane Pulvino" w:date="2022-04-05T20:27:00Z">
        <w:r w:rsidDel="00033E23">
          <w:delText xml:space="preserve">As illustrated in </w:delText>
        </w:r>
      </w:del>
      <w:r>
        <w:t>Figure [fig3]</w:t>
      </w:r>
      <w:del w:id="964" w:author="Diane Pulvino" w:date="2022-04-05T20:27:00Z">
        <w:r w:rsidDel="00033E23">
          <w:delText>, We also</w:delText>
        </w:r>
      </w:del>
      <w:r>
        <w:t xml:space="preserve"> present</w:t>
      </w:r>
      <w:ins w:id="965" w:author="Diane Pulvino" w:date="2022-04-05T20:27:00Z">
        <w:r w:rsidR="00033E23">
          <w:t>s</w:t>
        </w:r>
      </w:ins>
      <w:r>
        <w:t xml:space="preserve"> the ROC curves on the QMUL-SurvFace data</w:t>
      </w:r>
      <w:ins w:id="966" w:author="Diane Pulvino" w:date="2022-04-05T20:27:00Z">
        <w:r w:rsidR="00033E23">
          <w:t xml:space="preserve"> </w:t>
        </w:r>
      </w:ins>
      <w:r>
        <w:t>set for face identification and verification, and the CMC curves on the QMUL-TinyFace data</w:t>
      </w:r>
      <w:ins w:id="967" w:author="Diane Pulvino" w:date="2022-04-05T20:27:00Z">
        <w:r w:rsidR="00033E23">
          <w:t xml:space="preserve"> </w:t>
        </w:r>
      </w:ins>
      <w:r>
        <w:t>set for face identification. These results verify that MRC loss in the second stage facilitates the LR network by learning</w:t>
      </w:r>
      <w:del w:id="968" w:author="Diane Pulvino" w:date="2022-04-05T20:28:00Z">
        <w:r w:rsidDel="00033E23">
          <w:delText xml:space="preserve"> the</w:delText>
        </w:r>
      </w:del>
      <w:r>
        <w:t xml:space="preserve"> representations with high intra-class compactness and inter-class discrepancy.</w:t>
      </w:r>
    </w:p>
    <w:p w14:paraId="57EBA0CA" w14:textId="307C625F" w:rsidR="005E1400" w:rsidRDefault="003D424B">
      <w:pPr>
        <w:pStyle w:val="BodyText"/>
      </w:pPr>
      <w:r>
        <w:rPr>
          <w:b/>
        </w:rPr>
        <w:t>Visualization.</w:t>
      </w:r>
      <w:r>
        <w:t xml:space="preserve"> </w:t>
      </w:r>
      <w:del w:id="969" w:author="Diane Pulvino" w:date="2022-04-05T20:28:00Z">
        <w:r w:rsidDel="00033E23">
          <w:delText xml:space="preserve">Besides </w:delText>
        </w:r>
      </w:del>
      <w:ins w:id="970" w:author="Diane Pulvino" w:date="2022-04-05T20:28:00Z">
        <w:r w:rsidR="00033E23">
          <w:t xml:space="preserve">In addition to </w:t>
        </w:r>
      </w:ins>
      <w:r>
        <w:t xml:space="preserve">quantitative results, </w:t>
      </w:r>
      <w:del w:id="971" w:author="Diane Pulvino" w:date="2022-04-05T20:28:00Z">
        <w:r w:rsidDel="00033E23">
          <w:delText>we also</w:delText>
        </w:r>
      </w:del>
      <w:ins w:id="972" w:author="Diane Pulvino" w:date="2022-04-05T20:28:00Z">
        <w:r w:rsidR="00033E23">
          <w:t>Figure [fig4]</w:t>
        </w:r>
      </w:ins>
      <w:r>
        <w:t xml:space="preserve"> provide</w:t>
      </w:r>
      <w:ins w:id="973" w:author="Diane Pulvino" w:date="2022-04-05T20:28:00Z">
        <w:r w:rsidR="00033E23">
          <w:t>s</w:t>
        </w:r>
      </w:ins>
      <w:r>
        <w:t xml:space="preserve"> the t-SNE visualization of the learned representations for the Baseline and </w:t>
      </w:r>
      <w:del w:id="974" w:author="Diane Pulvino" w:date="2022-04-05T20:28:00Z">
        <w:r w:rsidDel="00033E23">
          <w:delText xml:space="preserve">out </w:delText>
        </w:r>
      </w:del>
      <w:ins w:id="975" w:author="Diane Pulvino" w:date="2022-04-05T20:28:00Z">
        <w:r w:rsidR="00033E23">
          <w:t xml:space="preserve">our </w:t>
        </w:r>
      </w:ins>
      <w:r>
        <w:t>method</w:t>
      </w:r>
      <w:ins w:id="976" w:author="Diane Pulvino" w:date="2022-04-05T20:28:00Z">
        <w:r w:rsidR="00033E23">
          <w:t>s</w:t>
        </w:r>
      </w:ins>
      <w:r>
        <w:t xml:space="preserve"> </w:t>
      </w:r>
      <w:del w:id="977" w:author="Diane Pulvino" w:date="2022-04-05T20:28:00Z">
        <w:r w:rsidDel="00033E23">
          <w:delText xml:space="preserve">with </w:delText>
        </w:r>
      </w:del>
      <w:ins w:id="978" w:author="Diane Pulvino" w:date="2022-04-05T20:28:00Z">
        <w:r w:rsidR="00033E23">
          <w:t xml:space="preserve">at </w:t>
        </w:r>
      </w:ins>
      <w:r>
        <w:t>different stages</w:t>
      </w:r>
      <w:del w:id="979" w:author="Diane Pulvino" w:date="2022-04-05T20:28:00Z">
        <w:r w:rsidDel="00033E23">
          <w:delText xml:space="preserve"> in Figure [fig4]</w:delText>
        </w:r>
      </w:del>
      <w:r>
        <w:t xml:space="preserve">. </w:t>
      </w:r>
      <w:ins w:id="980" w:author="Diane Pulvino" w:date="2022-04-05T20:28:00Z">
        <w:r w:rsidR="00033E23">
          <w:t>Twenty subjects were</w:t>
        </w:r>
      </w:ins>
      <w:del w:id="981" w:author="Diane Pulvino" w:date="2022-04-05T20:28:00Z">
        <w:r w:rsidDel="00033E23">
          <w:delText>We</w:delText>
        </w:r>
      </w:del>
      <w:r>
        <w:t xml:space="preserve"> randomly selected </w:t>
      </w:r>
      <w:del w:id="982" w:author="Diane Pulvino" w:date="2022-04-05T20:28:00Z">
        <w:r w:rsidDel="00033E23">
          <w:delText xml:space="preserve">20 subjects </w:delText>
        </w:r>
      </w:del>
      <w:r>
        <w:t>from the test set of SCFace</w:t>
      </w:r>
      <w:del w:id="983" w:author="Diane Pulvino" w:date="2022-04-05T20:29:00Z">
        <w:r w:rsidDel="004F3530">
          <w:delText xml:space="preserve">, </w:delText>
        </w:r>
      </w:del>
      <w:ins w:id="984" w:author="Diane Pulvino" w:date="2022-04-05T20:29:00Z">
        <w:r w:rsidR="004F3530">
          <w:t xml:space="preserve">; </w:t>
        </w:r>
      </w:ins>
      <w:del w:id="985" w:author="Diane Pulvino" w:date="2022-04-05T20:29:00Z">
        <w:r w:rsidDel="004F3530">
          <w:delText xml:space="preserve">and </w:delText>
        </w:r>
      </w:del>
      <w:r>
        <w:t xml:space="preserve">each subject includes an HR image and 15 LR images. The results of visualization are </w:t>
      </w:r>
      <w:del w:id="986" w:author="Diane Pulvino" w:date="2022-04-05T20:29:00Z">
        <w:r w:rsidDel="004F3530">
          <w:delText xml:space="preserve">performed </w:delText>
        </w:r>
      </w:del>
      <w:ins w:id="987" w:author="Diane Pulvino" w:date="2022-04-05T20:29:00Z">
        <w:r w:rsidR="004F3530">
          <w:t xml:space="preserve">shown </w:t>
        </w:r>
      </w:ins>
      <w:r>
        <w:t xml:space="preserve">after fine-tuning. As </w:t>
      </w:r>
      <w:del w:id="988" w:author="Diane Pulvino" w:date="2022-04-05T20:29:00Z">
        <w:r w:rsidDel="004F3530">
          <w:delText>we can see</w:delText>
        </w:r>
      </w:del>
      <w:ins w:id="989" w:author="Diane Pulvino" w:date="2022-04-05T20:29:00Z">
        <w:r w:rsidR="004F3530">
          <w:t>shown</w:t>
        </w:r>
      </w:ins>
      <w:r>
        <w:t>, stage one obtains preliminary clustering from chaotic distribution, and stage two significantly improves the compactness of clustering.</w:t>
      </w:r>
    </w:p>
    <w:p w14:paraId="05845BA0" w14:textId="77777777" w:rsidR="005E1400" w:rsidRDefault="003D424B">
      <w:pPr>
        <w:pStyle w:val="Heading1"/>
      </w:pPr>
      <w:bookmarkStart w:id="990" w:name="conclusion"/>
      <w:bookmarkEnd w:id="990"/>
      <w:r>
        <w:t>Conclusion</w:t>
      </w:r>
    </w:p>
    <w:p w14:paraId="41BBAE5D" w14:textId="5C2AB98F" w:rsidR="00520175" w:rsidRDefault="003D424B" w:rsidP="00520175">
      <w:pPr>
        <w:pStyle w:val="FirstParagraph"/>
      </w:pPr>
      <w:r>
        <w:t xml:space="preserve">In this paper, we propose a novel </w:t>
      </w:r>
      <w:del w:id="991" w:author="Diane Pulvino" w:date="2022-04-05T20:29:00Z">
        <w:r w:rsidDel="004F3530">
          <w:delText>Two</w:delText>
        </w:r>
      </w:del>
      <w:ins w:id="992" w:author="Diane Pulvino" w:date="2022-04-05T20:29:00Z">
        <w:r w:rsidR="004F3530">
          <w:t>two</w:t>
        </w:r>
      </w:ins>
      <w:r>
        <w:t xml:space="preserve">-stage </w:t>
      </w:r>
      <w:del w:id="993" w:author="Diane Pulvino" w:date="2022-04-05T20:29:00Z">
        <w:r w:rsidDel="004F3530">
          <w:delText>Multi</w:delText>
        </w:r>
      </w:del>
      <w:ins w:id="994" w:author="Diane Pulvino" w:date="2022-04-05T20:29:00Z">
        <w:r w:rsidR="004F3530">
          <w:t>multi</w:t>
        </w:r>
      </w:ins>
      <w:r>
        <w:t>-</w:t>
      </w:r>
      <w:del w:id="995" w:author="Diane Pulvino" w:date="2022-04-05T20:29:00Z">
        <w:r w:rsidDel="004F3530">
          <w:delText xml:space="preserve">scale </w:delText>
        </w:r>
      </w:del>
      <w:ins w:id="996" w:author="Diane Pulvino" w:date="2022-04-05T20:29:00Z">
        <w:r w:rsidR="004F3530">
          <w:t xml:space="preserve">scale </w:t>
        </w:r>
      </w:ins>
      <w:del w:id="997" w:author="Diane Pulvino" w:date="2022-04-05T20:29:00Z">
        <w:r w:rsidDel="004F3530">
          <w:delText>Resolution</w:delText>
        </w:r>
      </w:del>
      <w:ins w:id="998" w:author="Diane Pulvino" w:date="2022-04-05T20:29:00Z">
        <w:r w:rsidR="004F3530">
          <w:t>resolution</w:t>
        </w:r>
      </w:ins>
      <w:r>
        <w:t xml:space="preserve">-adaptive (TMR) method for low-resolution face recognition. </w:t>
      </w:r>
      <w:del w:id="999" w:author="Diane Pulvino" w:date="2022-04-05T20:29:00Z">
        <w:r w:rsidDel="004F3530">
          <w:delText>Dissimilar to</w:delText>
        </w:r>
      </w:del>
      <w:ins w:id="1000" w:author="Diane Pulvino" w:date="2022-04-05T20:29:00Z">
        <w:r w:rsidR="004F3530">
          <w:t>Unlike</w:t>
        </w:r>
      </w:ins>
      <w:r>
        <w:t xml:space="preserve"> previous works, the proposed TMR method fully captures the HR-to-LR guidance and the correlations between the multiple LR images by introducing</w:t>
      </w:r>
      <w:del w:id="1001" w:author="Diane Pulvino" w:date="2022-04-06T07:29:00Z">
        <w:r w:rsidDel="00915D69">
          <w:delText xml:space="preserve"> a</w:delText>
        </w:r>
      </w:del>
      <w:r>
        <w:t xml:space="preserve"> multi-scale distillation on intermediate features in the first stage and</w:t>
      </w:r>
      <w:del w:id="1002" w:author="Diane Pulvino" w:date="2022-04-05T20:30:00Z">
        <w:r w:rsidDel="004F3530">
          <w:delText xml:space="preserve"> a</w:delText>
        </w:r>
      </w:del>
      <w:r>
        <w:t xml:space="preserve"> multi-resolution representation clustering in the second stage. Furthermore, a curriculum learning strategy is introduced for</w:t>
      </w:r>
      <w:del w:id="1003" w:author="Diane Pulvino" w:date="2022-04-05T20:31:00Z">
        <w:r w:rsidDel="004F3530">
          <w:delText xml:space="preserve"> a</w:delText>
        </w:r>
      </w:del>
      <w:r>
        <w:t xml:space="preserve"> smooth training of the LR network. Experimental results on eight widely used benchmark databases demonstrate the superiority of our method. The effectiveness of each stage and the proposed module </w:t>
      </w:r>
      <w:ins w:id="1004" w:author="Diane Pulvino" w:date="2022-04-05T20:31:00Z">
        <w:r w:rsidR="004F3530">
          <w:t>are</w:t>
        </w:r>
      </w:ins>
      <w:del w:id="1005" w:author="Diane Pulvino" w:date="2022-04-05T20:31:00Z">
        <w:r w:rsidDel="004F3530">
          <w:delText>is</w:delText>
        </w:r>
      </w:del>
      <w:r>
        <w:t xml:space="preserve"> also verified by comprehensive ablation studies and qualitative visualization.</w:t>
      </w:r>
    </w:p>
    <w:p w14:paraId="581D0A30" w14:textId="77777777" w:rsidR="00520175" w:rsidRDefault="00520175" w:rsidP="00520175">
      <w:pPr>
        <w:pStyle w:val="BodyText"/>
      </w:pPr>
    </w:p>
    <w:p w14:paraId="6D1CBC8F" w14:textId="77777777" w:rsidR="00520175" w:rsidRDefault="00520175" w:rsidP="00520175">
      <w:pPr>
        <w:pStyle w:val="BodyText"/>
      </w:pPr>
    </w:p>
    <w:p w14:paraId="027AB416" w14:textId="77777777" w:rsidR="00520175" w:rsidRPr="00520175" w:rsidRDefault="00520175" w:rsidP="00520175">
      <w:pPr>
        <w:pStyle w:val="BodyText"/>
      </w:pPr>
    </w:p>
    <w:p w14:paraId="385B6677" w14:textId="77777777" w:rsidR="00520175" w:rsidRPr="00520175" w:rsidRDefault="00520175" w:rsidP="009F26D1">
      <w:pPr>
        <w:pStyle w:val="Heading1"/>
      </w:pPr>
      <w:r>
        <w:t>Reference</w:t>
      </w:r>
    </w:p>
    <w:p w14:paraId="2576BF19" w14:textId="77777777" w:rsidR="005E1400" w:rsidRDefault="003D424B">
      <w:pPr>
        <w:pStyle w:val="Bibliography"/>
      </w:pPr>
      <w:r>
        <w:t>Chen, Ting, Simon Kornblith, Moha</w:t>
      </w:r>
      <w:bookmarkStart w:id="1006" w:name="_GoBack"/>
      <w:bookmarkEnd w:id="1006"/>
      <w:r>
        <w:t xml:space="preserve">mmad Norouzi, and Geoffrey Hinton. 2020. “A Simple Framework for Contrastive Learning of Visual Representations.” In </w:t>
      </w:r>
      <w:r>
        <w:rPr>
          <w:i/>
        </w:rPr>
        <w:t>International Conference on Machine Learning</w:t>
      </w:r>
      <w:r>
        <w:t>, 1597–1607. PMLR.</w:t>
      </w:r>
    </w:p>
    <w:p w14:paraId="578DE0B9" w14:textId="77777777" w:rsidR="005E1400" w:rsidRDefault="003D424B">
      <w:pPr>
        <w:pStyle w:val="Bibliography"/>
      </w:pPr>
      <w:r>
        <w:t xml:space="preserve">Cheng, Zhiyi, Xiatian Zhu, and Shaogang Gong. 2018a. “Low-Resolution Face Recognition.” In </w:t>
      </w:r>
      <w:r>
        <w:rPr>
          <w:i/>
        </w:rPr>
        <w:t>Asian Conference on Computer Vision</w:t>
      </w:r>
      <w:r>
        <w:t>, 605–21. Springer.</w:t>
      </w:r>
    </w:p>
    <w:p w14:paraId="78F2ED59" w14:textId="77777777" w:rsidR="005E1400" w:rsidRDefault="003D424B">
      <w:pPr>
        <w:pStyle w:val="Bibliography"/>
      </w:pPr>
      <w:r>
        <w:t xml:space="preserve">———. 2018b. “Surveillance Face Recognition Challenge.” </w:t>
      </w:r>
      <w:r>
        <w:rPr>
          <w:i/>
        </w:rPr>
        <w:t>arXiv Preprint arXiv:1804.09691</w:t>
      </w:r>
      <w:r>
        <w:t>.</w:t>
      </w:r>
    </w:p>
    <w:p w14:paraId="1A886EDD" w14:textId="77777777" w:rsidR="005E1400" w:rsidRDefault="003D424B">
      <w:pPr>
        <w:pStyle w:val="Bibliography"/>
      </w:pPr>
      <w:r>
        <w:lastRenderedPageBreak/>
        <w:t xml:space="preserve">Deng, Jiankang, Jia Guo, Niannan Xue, and Stefanos Zafeiriou. 2019. “Arcface: Additive Angular Margin Loss for Deep Face Recognition.” In </w:t>
      </w:r>
      <w:r>
        <w:rPr>
          <w:i/>
        </w:rPr>
        <w:t>Proceedings of the Ieee/Cvf Conference on Computer Vision and Pattern Recognition</w:t>
      </w:r>
      <w:r>
        <w:t>, 4690–9.</w:t>
      </w:r>
    </w:p>
    <w:p w14:paraId="7F11CDC0" w14:textId="77777777" w:rsidR="005E1400" w:rsidRDefault="003D424B">
      <w:pPr>
        <w:pStyle w:val="Bibliography"/>
      </w:pPr>
      <w:r>
        <w:t xml:space="preserve">Fang, Han, Weihong Deng, Yaoyao Zhong, and Jiani Hu. 2020. “Generate to Adapt: Resolution Adaption Network for Surveillance Face Recognition.” In </w:t>
      </w:r>
      <w:r>
        <w:rPr>
          <w:i/>
        </w:rPr>
        <w:t>European Conference on Computer Vision</w:t>
      </w:r>
      <w:r>
        <w:t>, 741–58. Springer.</w:t>
      </w:r>
    </w:p>
    <w:p w14:paraId="690F4B2A" w14:textId="77777777" w:rsidR="005E1400" w:rsidRDefault="003D424B">
      <w:pPr>
        <w:pStyle w:val="Bibliography"/>
      </w:pPr>
      <w:r>
        <w:t xml:space="preserve">Grgic, Mislav, Kresimir Delac, and Sonja Grgic. 2011. “SCface–surveillance Cameras Face Database.” </w:t>
      </w:r>
      <w:r>
        <w:rPr>
          <w:i/>
        </w:rPr>
        <w:t>Multimedia Tools and Applications</w:t>
      </w:r>
      <w:r>
        <w:t xml:space="preserve"> 51 (3). Springer: 863–79.</w:t>
      </w:r>
    </w:p>
    <w:p w14:paraId="0AC37363" w14:textId="77777777" w:rsidR="005E1400" w:rsidRDefault="003D424B">
      <w:pPr>
        <w:pStyle w:val="Bibliography"/>
      </w:pPr>
      <w:r>
        <w:t xml:space="preserve">He, Kaiming, Haoqi Fan, Yuxin Wu, Saining Xie, and Ross Girshick. 2020. “Momentum Contrast for Unsupervised Visual Representation Learning.” In </w:t>
      </w:r>
      <w:r>
        <w:rPr>
          <w:i/>
        </w:rPr>
        <w:t>Proceedings of the Ieee/Cvf Conference on Computer Vision and Pattern Recognition</w:t>
      </w:r>
      <w:r>
        <w:t>, 9729–38.</w:t>
      </w:r>
    </w:p>
    <w:p w14:paraId="072E4A60" w14:textId="77777777" w:rsidR="005E1400" w:rsidRDefault="003D424B">
      <w:pPr>
        <w:pStyle w:val="Bibliography"/>
      </w:pPr>
      <w:r>
        <w:t xml:space="preserve">He, Kaiming, Xiangyu Zhang, Shaoqing Ren, and Jian Sun. 2016. “Deep Residual Learning for Image Recognition.” In </w:t>
      </w:r>
      <w:r>
        <w:rPr>
          <w:i/>
        </w:rPr>
        <w:t xml:space="preserve">Proceedings of the </w:t>
      </w:r>
      <w:proofErr w:type="gramStart"/>
      <w:r>
        <w:rPr>
          <w:i/>
        </w:rPr>
        <w:t>Ieee</w:t>
      </w:r>
      <w:proofErr w:type="gramEnd"/>
      <w:r>
        <w:rPr>
          <w:i/>
        </w:rPr>
        <w:t xml:space="preserve"> Conference on Computer Vision and Pattern Recognition</w:t>
      </w:r>
      <w:r>
        <w:t>, 770–78.</w:t>
      </w:r>
    </w:p>
    <w:p w14:paraId="15E7FB33" w14:textId="77777777" w:rsidR="005E1400" w:rsidRDefault="003D424B">
      <w:pPr>
        <w:pStyle w:val="Bibliography"/>
      </w:pPr>
      <w:r>
        <w:t xml:space="preserve">Hjelm, R Devon, Alex Fedorov, Samuel Lavoie-Marchildon, Karan Grewal, Phil Bachman, Adam Trischler, and Yoshua Bengio. 2018. “Learning Deep Representations by Mutual Information Estimation and Maximization.” </w:t>
      </w:r>
      <w:r>
        <w:rPr>
          <w:i/>
        </w:rPr>
        <w:t>arXiv Preprint arXiv</w:t>
      </w:r>
      <w:proofErr w:type="gramStart"/>
      <w:r>
        <w:rPr>
          <w:i/>
        </w:rPr>
        <w:t>:1808.06670</w:t>
      </w:r>
      <w:proofErr w:type="gramEnd"/>
      <w:r>
        <w:t>.</w:t>
      </w:r>
    </w:p>
    <w:p w14:paraId="7F9CA173" w14:textId="77777777" w:rsidR="005E1400" w:rsidRDefault="003D424B">
      <w:pPr>
        <w:pStyle w:val="Bibliography"/>
      </w:pPr>
      <w:r>
        <w:t xml:space="preserve">Huang, Gary B, Marwan Mattar, Tamara Berg, and Eric Learned-Miller. 2008. “Labeled Faces in the Wild: A Database Forstudying Face Recognition in Unconstrained Environments.” In </w:t>
      </w:r>
      <w:r>
        <w:rPr>
          <w:i/>
        </w:rPr>
        <w:t>Workshop on Faces in’Real-Life’Images: Detection, Alignment, and Recognition</w:t>
      </w:r>
      <w:r>
        <w:t>.</w:t>
      </w:r>
    </w:p>
    <w:p w14:paraId="36EAB562" w14:textId="77777777" w:rsidR="005E1400" w:rsidRDefault="003D424B">
      <w:pPr>
        <w:pStyle w:val="Bibliography"/>
      </w:pPr>
      <w:r>
        <w:t xml:space="preserve">Huang, Yuge, Pengcheng Shen, Ying Tai, Shaoxin Li, Xiaoming Liu, Jilin Li, Feiyue Huang, and Rongrong Ji. 2020. “Improving Face Recognition from Hard Samples via Distribution Distillation Loss.” In </w:t>
      </w:r>
      <w:r>
        <w:rPr>
          <w:i/>
        </w:rPr>
        <w:t>European Conference on Computer Vision</w:t>
      </w:r>
      <w:r>
        <w:t>, 138–54. Springer.</w:t>
      </w:r>
    </w:p>
    <w:p w14:paraId="653D4D23" w14:textId="77777777" w:rsidR="005E1400" w:rsidRDefault="003D424B">
      <w:pPr>
        <w:pStyle w:val="Bibliography"/>
      </w:pPr>
      <w:r>
        <w:t xml:space="preserve">Jiao, Qianfen, Rui Li, Wenming Cao, Jian Zhong, Si Wu, and Hau-San Wong. 2021. “DDAT: Dual Domain Adaptive Translation for Low-Resolution Face Verification in the Wild.” </w:t>
      </w:r>
      <w:r>
        <w:rPr>
          <w:i/>
        </w:rPr>
        <w:t>Pattern Recognition</w:t>
      </w:r>
      <w:r>
        <w:t xml:space="preserve"> 120. Elsevier: 108107.</w:t>
      </w:r>
    </w:p>
    <w:p w14:paraId="7BC51E10" w14:textId="77777777" w:rsidR="005E1400" w:rsidRDefault="003D424B">
      <w:pPr>
        <w:pStyle w:val="Bibliography"/>
      </w:pPr>
      <w:r>
        <w:t xml:space="preserve">Khalid, Syed Safwan, Muhammad Awais, Zhen-Hua Feng, Chi-Ho Chan, Ammarah Farooq, Ali Akbari, and Josef Kittler. 2020. “Resolution Invariant Face Recognition Using a Distillation Approach.” </w:t>
      </w:r>
      <w:r>
        <w:rPr>
          <w:i/>
        </w:rPr>
        <w:t>IEEE Transactions on Biometrics, Behavior, and Identity Science</w:t>
      </w:r>
      <w:r>
        <w:t xml:space="preserve"> 2 (4). IEEE: 410–20.</w:t>
      </w:r>
    </w:p>
    <w:p w14:paraId="541F50A9" w14:textId="77777777" w:rsidR="005E1400" w:rsidRDefault="003D424B">
      <w:pPr>
        <w:pStyle w:val="Bibliography"/>
      </w:pPr>
      <w:r>
        <w:t xml:space="preserve">Liu, Weiyang, Yandong Wen, Zhiding Yu, Ming Li, Bhiksha Raj, and Le Song. 2017. “Sphereface: Deep Hypersphere Embedding for Face Recognition.” In </w:t>
      </w:r>
      <w:r>
        <w:rPr>
          <w:i/>
        </w:rPr>
        <w:t xml:space="preserve">Proceedings of the </w:t>
      </w:r>
      <w:proofErr w:type="gramStart"/>
      <w:r>
        <w:rPr>
          <w:i/>
        </w:rPr>
        <w:t>Ieee</w:t>
      </w:r>
      <w:proofErr w:type="gramEnd"/>
      <w:r>
        <w:rPr>
          <w:i/>
        </w:rPr>
        <w:t xml:space="preserve"> Conference on Computer Vision and Pattern Recognition</w:t>
      </w:r>
      <w:r>
        <w:t>, 212–20.</w:t>
      </w:r>
    </w:p>
    <w:p w14:paraId="50663F2E" w14:textId="77777777" w:rsidR="005E1400" w:rsidRDefault="003D424B">
      <w:pPr>
        <w:pStyle w:val="Bibliography"/>
      </w:pPr>
      <w:r>
        <w:lastRenderedPageBreak/>
        <w:t xml:space="preserve">Low, Cheng-Yaw, Andrew Beng-Jin Teoh, and Jaewoo Park. 2021. “MIND-Net: A Deep Mutual Information Distillation Network for Realistic Low-Resolution Face Recognition.” </w:t>
      </w:r>
      <w:r>
        <w:rPr>
          <w:i/>
        </w:rPr>
        <w:t>IEEE Signal Processing Letters</w:t>
      </w:r>
      <w:r>
        <w:t xml:space="preserve"> 28. IEEE: 354–58.</w:t>
      </w:r>
    </w:p>
    <w:p w14:paraId="7D92B51A" w14:textId="77777777" w:rsidR="005E1400" w:rsidRDefault="003D424B">
      <w:pPr>
        <w:pStyle w:val="Bibliography"/>
      </w:pPr>
      <w:r>
        <w:t xml:space="preserve">Lu, Ze, Xudong Jiang, and Alex Kot. 2018. “Deep Coupled Resnet for Low-Resolution Face Recognition.” </w:t>
      </w:r>
      <w:r>
        <w:rPr>
          <w:i/>
        </w:rPr>
        <w:t>IEEE Signal Processing Letters</w:t>
      </w:r>
      <w:r>
        <w:t xml:space="preserve"> 25 (4). IEEE: 526–30.</w:t>
      </w:r>
    </w:p>
    <w:p w14:paraId="003AAE25" w14:textId="77777777" w:rsidR="005E1400" w:rsidRDefault="003D424B">
      <w:pPr>
        <w:pStyle w:val="Bibliography"/>
      </w:pPr>
      <w:r>
        <w:t xml:space="preserve">Massoli, Fabio Valerio, Giuseppe Amato, and Fabrizio Falchi. 2020. “Cross-Resolution Learning for Face Recognition.” </w:t>
      </w:r>
      <w:r>
        <w:rPr>
          <w:i/>
        </w:rPr>
        <w:t>Image and Vision Computing</w:t>
      </w:r>
      <w:r>
        <w:t xml:space="preserve"> 99. Elsevier: 103927.</w:t>
      </w:r>
    </w:p>
    <w:p w14:paraId="6637731E" w14:textId="1DC7F093" w:rsidR="005E1400" w:rsidRDefault="003D424B">
      <w:pPr>
        <w:pStyle w:val="Bibliography"/>
      </w:pPr>
      <w:r>
        <w:t xml:space="preserve">Maze, Brianna, Jocelyn Adams, James A Duncan, Nathan Kalka, Tim Miller, Charles Otto, Anil K Jain, et al. 2018. “Iarpa Janus Benchmark-c: Face </w:t>
      </w:r>
      <w:del w:id="1007" w:author="Diane Pulvino" w:date="2022-04-06T06:34:00Z">
        <w:r w:rsidDel="00915D69">
          <w:delText>Dataset</w:delText>
        </w:r>
      </w:del>
      <w:ins w:id="1008" w:author="Diane Pulvino" w:date="2022-04-06T06:34:00Z">
        <w:r w:rsidR="00915D69">
          <w:t>Data set</w:t>
        </w:r>
      </w:ins>
      <w:r>
        <w:t xml:space="preserve"> and Protocol.” In </w:t>
      </w:r>
      <w:r>
        <w:rPr>
          <w:i/>
        </w:rPr>
        <w:t>2018 International Conference on Biometrics (Icb)</w:t>
      </w:r>
      <w:r>
        <w:t>, 158–65. IEEE.</w:t>
      </w:r>
    </w:p>
    <w:p w14:paraId="78483025" w14:textId="77777777" w:rsidR="005E1400" w:rsidRDefault="003D424B">
      <w:pPr>
        <w:pStyle w:val="Bibliography"/>
      </w:pPr>
      <w:r>
        <w:t xml:space="preserve">Moschoglou, Stylianos, Athanasios Papaioannou, Christos Sagonas, Jiankang Deng, Irene Kotsia, and Stefanos Zafeiriou. 2017. “Agedb: The First Manually Collected, in-the-Wild Age Database.” In </w:t>
      </w:r>
      <w:r>
        <w:rPr>
          <w:i/>
        </w:rPr>
        <w:t xml:space="preserve">Proceedings of the </w:t>
      </w:r>
      <w:proofErr w:type="gramStart"/>
      <w:r>
        <w:rPr>
          <w:i/>
        </w:rPr>
        <w:t>Ieee</w:t>
      </w:r>
      <w:proofErr w:type="gramEnd"/>
      <w:r>
        <w:rPr>
          <w:i/>
        </w:rPr>
        <w:t xml:space="preserve"> Conference on Computer Vision and Pattern Recognition Workshops</w:t>
      </w:r>
      <w:r>
        <w:t>, 51–59.</w:t>
      </w:r>
    </w:p>
    <w:p w14:paraId="046BF966" w14:textId="77777777" w:rsidR="005E1400" w:rsidRDefault="003D424B">
      <w:pPr>
        <w:pStyle w:val="Bibliography"/>
      </w:pPr>
      <w:r>
        <w:t>Parkhi, Omkar M, Andrea Vedaldi, and Andrew Zisserman. 2015. “Deep Face Recognition.” British Machine Vision Association.</w:t>
      </w:r>
    </w:p>
    <w:p w14:paraId="3D4B7E92" w14:textId="77777777" w:rsidR="005E1400" w:rsidRDefault="003D424B">
      <w:pPr>
        <w:pStyle w:val="Bibliography"/>
      </w:pPr>
      <w:r>
        <w:t xml:space="preserve">Schroff, Florian, Dmitry Kalenichenko, and James Philbin. 2015. “Facenet: A Unified Embedding for Face Recognition and Clustering.” In </w:t>
      </w:r>
      <w:r>
        <w:rPr>
          <w:i/>
        </w:rPr>
        <w:t xml:space="preserve">Proceedings of the </w:t>
      </w:r>
      <w:proofErr w:type="gramStart"/>
      <w:r>
        <w:rPr>
          <w:i/>
        </w:rPr>
        <w:t>Ieee</w:t>
      </w:r>
      <w:proofErr w:type="gramEnd"/>
      <w:r>
        <w:rPr>
          <w:i/>
        </w:rPr>
        <w:t xml:space="preserve"> Conference on Computer Vision and Pattern Recognition</w:t>
      </w:r>
      <w:r>
        <w:t>, 815–23.</w:t>
      </w:r>
    </w:p>
    <w:p w14:paraId="14436994" w14:textId="77777777" w:rsidR="005E1400" w:rsidRDefault="003D424B">
      <w:pPr>
        <w:pStyle w:val="Bibliography"/>
      </w:pPr>
      <w:r>
        <w:t xml:space="preserve">Sengupta, Soumyadip, Jun-Cheng Chen, Carlos Castillo, Vishal M Patel, Rama Chellappa, and David W Jacobs. 2016. “Frontal to Profile Face Verification in the Wild.” In </w:t>
      </w:r>
      <w:r>
        <w:rPr>
          <w:i/>
        </w:rPr>
        <w:t xml:space="preserve">2016 </w:t>
      </w:r>
      <w:proofErr w:type="gramStart"/>
      <w:r>
        <w:rPr>
          <w:i/>
        </w:rPr>
        <w:t>Ieee</w:t>
      </w:r>
      <w:proofErr w:type="gramEnd"/>
      <w:r>
        <w:rPr>
          <w:i/>
        </w:rPr>
        <w:t xml:space="preserve"> Winter Conference on Applications of Computer Vision (Wacv)</w:t>
      </w:r>
      <w:r>
        <w:t>, 1–9. IEEE.</w:t>
      </w:r>
    </w:p>
    <w:p w14:paraId="793611A1" w14:textId="77777777" w:rsidR="005E1400" w:rsidRDefault="003D424B">
      <w:pPr>
        <w:pStyle w:val="Bibliography"/>
      </w:pPr>
      <w:r>
        <w:t xml:space="preserve">Wang, Xiaolong, Ross Girshick, Abhinav Gupta, and Kaiming He. 2018. “Non-Local Neural Networks.” In </w:t>
      </w:r>
      <w:r>
        <w:rPr>
          <w:i/>
        </w:rPr>
        <w:t xml:space="preserve">Proceedings of the </w:t>
      </w:r>
      <w:proofErr w:type="gramStart"/>
      <w:r>
        <w:rPr>
          <w:i/>
        </w:rPr>
        <w:t>Ieee</w:t>
      </w:r>
      <w:proofErr w:type="gramEnd"/>
      <w:r>
        <w:rPr>
          <w:i/>
        </w:rPr>
        <w:t xml:space="preserve"> Conference on Computer Vision and Pattern Recognition</w:t>
      </w:r>
      <w:r>
        <w:t>, 7794–7803.</w:t>
      </w:r>
    </w:p>
    <w:p w14:paraId="2A4F368A" w14:textId="77777777" w:rsidR="005E1400" w:rsidRDefault="003D424B">
      <w:pPr>
        <w:pStyle w:val="Bibliography"/>
      </w:pPr>
      <w:r>
        <w:t xml:space="preserve">Wen, Yandong, Kaipeng Zhang, Zhifeng Li, and Yu Qiao. 2016. “A Discriminative Feature Learning Approach for Deep Face Recognition.” In </w:t>
      </w:r>
      <w:r>
        <w:rPr>
          <w:i/>
        </w:rPr>
        <w:t>European Conference on Computer Vision</w:t>
      </w:r>
      <w:r>
        <w:t>, 499–515. Springer.</w:t>
      </w:r>
    </w:p>
    <w:p w14:paraId="3BEC1916" w14:textId="1A650927" w:rsidR="005E1400" w:rsidRDefault="003D424B">
      <w:pPr>
        <w:pStyle w:val="Bibliography"/>
      </w:pPr>
      <w:r>
        <w:t xml:space="preserve">Whitelam, Cameron, Emma Taborsky, Austin Blanton, Brianna Maze, Jocelyn Adams, Tim Miller, Nathan Kalka, et al. 2017. “Iarpa Janus Benchmark-B Face </w:t>
      </w:r>
      <w:del w:id="1009" w:author="Diane Pulvino" w:date="2022-04-06T06:34:00Z">
        <w:r w:rsidDel="00915D69">
          <w:delText>Dataset</w:delText>
        </w:r>
      </w:del>
      <w:ins w:id="1010" w:author="Diane Pulvino" w:date="2022-04-06T06:34:00Z">
        <w:r w:rsidR="00915D69">
          <w:t>Data set</w:t>
        </w:r>
      </w:ins>
      <w:r>
        <w:t xml:space="preserve">.” In </w:t>
      </w:r>
      <w:r>
        <w:rPr>
          <w:i/>
        </w:rPr>
        <w:t xml:space="preserve">Proceedings of the </w:t>
      </w:r>
      <w:proofErr w:type="gramStart"/>
      <w:r>
        <w:rPr>
          <w:i/>
        </w:rPr>
        <w:t>Ieee</w:t>
      </w:r>
      <w:proofErr w:type="gramEnd"/>
      <w:r>
        <w:rPr>
          <w:i/>
        </w:rPr>
        <w:t xml:space="preserve"> Conference on Computer Vision and Pattern Recognition Workshops</w:t>
      </w:r>
      <w:r>
        <w:t>, 90–98.</w:t>
      </w:r>
    </w:p>
    <w:p w14:paraId="6B8B295F" w14:textId="77777777" w:rsidR="005E1400" w:rsidRDefault="003D424B">
      <w:pPr>
        <w:pStyle w:val="Bibliography"/>
      </w:pPr>
      <w:r>
        <w:t xml:space="preserve">Yi, S., X. Wang, and X. Tang. 2014. “Deep Learning Face Representation by Joint Identification-Verification.” </w:t>
      </w:r>
      <w:r>
        <w:rPr>
          <w:i/>
        </w:rPr>
        <w:t>Advances in Neural Information Processing Systems</w:t>
      </w:r>
      <w:r>
        <w:t xml:space="preserve"> 27.</w:t>
      </w:r>
    </w:p>
    <w:p w14:paraId="54BF0D2F" w14:textId="77777777" w:rsidR="005E1400" w:rsidRDefault="003D424B">
      <w:pPr>
        <w:pStyle w:val="Bibliography"/>
      </w:pPr>
      <w:r>
        <w:lastRenderedPageBreak/>
        <w:t xml:space="preserve">Yin, Xi, Ying Tai, Yuge Huang, and Xiaoming Liu. 2020. “Fan: Feature Adaptation Network for Surveillance Face Recognition and Normalization.” In </w:t>
      </w:r>
      <w:r>
        <w:rPr>
          <w:i/>
        </w:rPr>
        <w:t>Proceedings of the Asian Conference on Computer Vision</w:t>
      </w:r>
      <w:r>
        <w:t>.</w:t>
      </w:r>
    </w:p>
    <w:p w14:paraId="40699EAA" w14:textId="77777777" w:rsidR="005E1400" w:rsidRDefault="003D424B">
      <w:pPr>
        <w:pStyle w:val="Bibliography"/>
      </w:pPr>
      <w:r>
        <w:t xml:space="preserve">Zha, Juan, and Hongyang Chao. 2019. “Tcn: Transferable Coupled Network for Cross-Resolution Face Recognition.” In </w:t>
      </w:r>
      <w:r>
        <w:rPr>
          <w:i/>
        </w:rPr>
        <w:t>ICASSP 2019-2019 Ieee International Conference on Acoustics, Speech and Signal Processing (Icassp)</w:t>
      </w:r>
      <w:r>
        <w:t>, 3302–6. IEEE.</w:t>
      </w:r>
    </w:p>
    <w:sectPr w:rsidR="005E140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6" w:author="Diane Pulvino" w:date="2022-04-06T06:42:00Z" w:initials="DP">
    <w:p w14:paraId="79CDC099" w14:textId="41F1C14C" w:rsidR="00915D69" w:rsidRDefault="00915D69">
      <w:pPr>
        <w:pStyle w:val="CommentText"/>
      </w:pPr>
      <w:r>
        <w:rPr>
          <w:rStyle w:val="CommentReference"/>
        </w:rPr>
        <w:annotationRef/>
      </w:r>
      <w:r>
        <w:t>I’d delete this sentence</w:t>
      </w:r>
    </w:p>
  </w:comment>
  <w:comment w:id="170" w:author="Diane Pulvino" w:date="2022-04-05T17:08:00Z" w:initials="DP">
    <w:p w14:paraId="21E25590" w14:textId="77777777" w:rsidR="00F36A20" w:rsidRDefault="00F36A20">
      <w:pPr>
        <w:pStyle w:val="CommentText"/>
      </w:pPr>
      <w:r>
        <w:rPr>
          <w:rStyle w:val="CommentReference"/>
        </w:rPr>
        <w:annotationRef/>
      </w:r>
      <w:r>
        <w:t>Loss function?</w:t>
      </w:r>
    </w:p>
  </w:comment>
  <w:comment w:id="171" w:author="Diane Pulvino" w:date="2022-04-06T06:43:00Z" w:initials="DP">
    <w:p w14:paraId="4C73147C" w14:textId="067FD1FD" w:rsidR="00915D69" w:rsidRDefault="00915D69">
      <w:pPr>
        <w:pStyle w:val="CommentText"/>
      </w:pPr>
      <w:r>
        <w:rPr>
          <w:rStyle w:val="CommentReference"/>
        </w:rPr>
        <w:annotationRef/>
      </w:r>
      <w:r>
        <w:t>MRC?</w:t>
      </w:r>
    </w:p>
  </w:comment>
  <w:comment w:id="172" w:author="Diane Pulvino" w:date="2022-04-06T06:45:00Z" w:initials="DP">
    <w:p w14:paraId="32A6CB94" w14:textId="52252789" w:rsidR="00915D69" w:rsidRDefault="00915D69">
      <w:pPr>
        <w:pStyle w:val="CommentText"/>
      </w:pPr>
      <w:r>
        <w:rPr>
          <w:rStyle w:val="CommentReference"/>
        </w:rPr>
        <w:annotationRef/>
      </w:r>
      <w:r>
        <w:t>I changed this to MRC – make sure that’s correct.</w:t>
      </w:r>
    </w:p>
  </w:comment>
  <w:comment w:id="202" w:author="Diane Pulvino" w:date="2022-04-05T17:11:00Z" w:initials="DP">
    <w:p w14:paraId="45610297" w14:textId="733A15B0" w:rsidR="00F36A20" w:rsidRDefault="00F36A20">
      <w:pPr>
        <w:pStyle w:val="CommentText"/>
      </w:pPr>
      <w:r>
        <w:rPr>
          <w:rStyle w:val="CommentReference"/>
        </w:rPr>
        <w:annotationRef/>
      </w:r>
      <w:r>
        <w:t>Loss function?</w:t>
      </w:r>
    </w:p>
  </w:comment>
  <w:comment w:id="223" w:author="Diane Pulvino" w:date="2022-04-05T17:15:00Z" w:initials="DP">
    <w:p w14:paraId="423E0BD6" w14:textId="35EB938F" w:rsidR="00F36A20" w:rsidRDefault="00F36A20">
      <w:pPr>
        <w:pStyle w:val="CommentText"/>
      </w:pPr>
      <w:r>
        <w:rPr>
          <w:rStyle w:val="CommentReference"/>
        </w:rPr>
        <w:annotationRef/>
      </w:r>
      <w:r>
        <w:t>Label this (e.g., Fig. 1)</w:t>
      </w:r>
    </w:p>
  </w:comment>
  <w:comment w:id="335" w:author="Diane Pulvino" w:date="2022-04-05T18:03:00Z" w:initials="DP">
    <w:p w14:paraId="7A3D30F0" w14:textId="2B49828E" w:rsidR="00F36A20" w:rsidRDefault="00F36A20">
      <w:pPr>
        <w:pStyle w:val="CommentText"/>
      </w:pPr>
      <w:r>
        <w:rPr>
          <w:rStyle w:val="CommentReference"/>
        </w:rPr>
        <w:annotationRef/>
      </w:r>
      <w:r>
        <w:t>Do you mean different subjects? I might say that rather than the absence of the same subject.</w:t>
      </w:r>
    </w:p>
  </w:comment>
  <w:comment w:id="385" w:author="Diane Pulvino" w:date="2022-04-05T18:08:00Z" w:initials="DP">
    <w:p w14:paraId="002377E0" w14:textId="03F5F21F" w:rsidR="00F36A20" w:rsidRDefault="00F36A20">
      <w:pPr>
        <w:pStyle w:val="CommentText"/>
      </w:pPr>
      <w:r>
        <w:rPr>
          <w:rStyle w:val="CommentReference"/>
        </w:rPr>
        <w:annotationRef/>
      </w:r>
      <w:r>
        <w:t>Loss function? Loss method? Loss technique?</w:t>
      </w:r>
    </w:p>
  </w:comment>
  <w:comment w:id="418" w:author="Diane Pulvino" w:date="2022-04-05T18:14:00Z" w:initials="DP">
    <w:p w14:paraId="3C57FF34" w14:textId="4D8E5B12" w:rsidR="00F36A20" w:rsidRDefault="00F36A20">
      <w:pPr>
        <w:pStyle w:val="CommentText"/>
      </w:pPr>
      <w:r>
        <w:rPr>
          <w:rStyle w:val="CommentReference"/>
        </w:rPr>
        <w:annotationRef/>
      </w:r>
      <w:r>
        <w:t xml:space="preserve">Are you saying ‘Facial representation’ and ‘facial recognition’ or ‘face representation’ and ‘face recognition’? Both seem to be used commonly in the literature, so it’s your choice – just be consistent. </w:t>
      </w:r>
    </w:p>
  </w:comment>
  <w:comment w:id="527" w:author="Diane Pulvino" w:date="2022-04-05T18:32:00Z" w:initials="DP">
    <w:p w14:paraId="6FD983FC" w14:textId="405D3D05" w:rsidR="00F36A20" w:rsidRDefault="00F36A20">
      <w:pPr>
        <w:pStyle w:val="CommentText"/>
      </w:pPr>
      <w:r>
        <w:rPr>
          <w:rStyle w:val="CommentReference"/>
        </w:rPr>
        <w:annotationRef/>
      </w:r>
      <w:r>
        <w:t xml:space="preserve">I changed ‘sampled’ to ‘a sample’ – this may not be correct but ‘sampled’ doesn’t make sense here. </w:t>
      </w:r>
    </w:p>
  </w:comment>
  <w:comment w:id="575" w:author="Diane Pulvino" w:date="2022-04-05T19:28:00Z" w:initials="DP">
    <w:p w14:paraId="2EDFBAB5" w14:textId="1F609D00" w:rsidR="00F36A20" w:rsidRDefault="00F36A20">
      <w:pPr>
        <w:pStyle w:val="CommentText"/>
      </w:pPr>
      <w:r>
        <w:rPr>
          <w:rStyle w:val="CommentReference"/>
        </w:rPr>
        <w:annotationRef/>
      </w:r>
      <w:r>
        <w:t>Make sure your headings are set up properly.</w:t>
      </w:r>
    </w:p>
  </w:comment>
  <w:comment w:id="635" w:author="Diane Pulvino" w:date="2022-04-05T19:13:00Z" w:initials="DP">
    <w:p w14:paraId="33919A38" w14:textId="5C3639AF" w:rsidR="00F36A20" w:rsidRDefault="00F36A20">
      <w:pPr>
        <w:pStyle w:val="CommentText"/>
      </w:pPr>
      <w:r>
        <w:rPr>
          <w:rStyle w:val="CommentReference"/>
        </w:rPr>
        <w:annotationRef/>
      </w:r>
      <w:r>
        <w:t xml:space="preserve">Input into? </w:t>
      </w:r>
    </w:p>
  </w:comment>
  <w:comment w:id="675" w:author="Diane Pulvino" w:date="2022-04-05T19:21:00Z" w:initials="DP">
    <w:p w14:paraId="303DB1B6" w14:textId="332640DF" w:rsidR="00F36A20" w:rsidRDefault="00F36A20">
      <w:pPr>
        <w:pStyle w:val="CommentText"/>
      </w:pPr>
      <w:r>
        <w:rPr>
          <w:rStyle w:val="CommentReference"/>
        </w:rPr>
        <w:annotationRef/>
      </w:r>
      <w:r>
        <w:t>Do I have this right?</w:t>
      </w:r>
    </w:p>
  </w:comment>
  <w:comment w:id="698" w:author="Diane Pulvino" w:date="2022-04-05T19:23:00Z" w:initials="DP">
    <w:p w14:paraId="58B9C28C" w14:textId="0CE936AF" w:rsidR="00F36A20" w:rsidRDefault="00F36A20">
      <w:pPr>
        <w:pStyle w:val="CommentText"/>
      </w:pPr>
      <w:r>
        <w:rPr>
          <w:rStyle w:val="CommentReference"/>
        </w:rPr>
        <w:annotationRef/>
      </w:r>
      <w:r>
        <w:t>Fix this number</w:t>
      </w:r>
    </w:p>
  </w:comment>
  <w:comment w:id="719" w:author="Diane Pulvino" w:date="2022-04-05T19:27:00Z" w:initials="DP">
    <w:p w14:paraId="5F94B9BC" w14:textId="59D80182" w:rsidR="00F36A20" w:rsidRDefault="00F36A20">
      <w:pPr>
        <w:pStyle w:val="CommentText"/>
      </w:pPr>
      <w:r>
        <w:rPr>
          <w:rStyle w:val="CommentReference"/>
        </w:rPr>
        <w:annotationRef/>
      </w:r>
      <w:r>
        <w:t>M?</w:t>
      </w:r>
    </w:p>
  </w:comment>
  <w:comment w:id="793" w:author="Diane Pulvino" w:date="2022-04-06T07:14:00Z" w:initials="DP">
    <w:p w14:paraId="5830B5CE" w14:textId="6BD18EAD" w:rsidR="00915D69" w:rsidRDefault="00915D69">
      <w:pPr>
        <w:pStyle w:val="CommentText"/>
      </w:pPr>
      <w:r>
        <w:rPr>
          <w:rStyle w:val="CommentReference"/>
        </w:rPr>
        <w:annotationRef/>
      </w:r>
      <w:r>
        <w:t>Unconstrained or unleveraged?</w:t>
      </w:r>
    </w:p>
  </w:comment>
  <w:comment w:id="801" w:author="Diane Pulvino" w:date="2022-04-05T20:07:00Z" w:initials="DP">
    <w:p w14:paraId="301B6622" w14:textId="26CF61B4" w:rsidR="00F36A20" w:rsidRDefault="00F36A20">
      <w:pPr>
        <w:pStyle w:val="CommentText"/>
      </w:pPr>
      <w:r>
        <w:rPr>
          <w:rStyle w:val="CommentReference"/>
        </w:rPr>
        <w:annotationRef/>
      </w:r>
      <w:r>
        <w:t>Perhaps call it TMR?</w:t>
      </w:r>
    </w:p>
  </w:comment>
  <w:comment w:id="806" w:author="Diane Pulvino" w:date="2022-04-05T20:09:00Z" w:initials="DP">
    <w:p w14:paraId="4D0B8C97" w14:textId="5EA820C3" w:rsidR="00F36A20" w:rsidRDefault="00F36A20">
      <w:pPr>
        <w:pStyle w:val="CommentText"/>
      </w:pPr>
      <w:r>
        <w:rPr>
          <w:rStyle w:val="CommentReference"/>
        </w:rPr>
        <w:annotationRef/>
      </w:r>
      <w:r>
        <w:t>Should this be bold?</w:t>
      </w:r>
    </w:p>
  </w:comment>
  <w:comment w:id="885" w:author="Diane Pulvino" w:date="2022-04-05T20:17:00Z" w:initials="DP">
    <w:p w14:paraId="0FC3D5FF" w14:textId="40CA13EC" w:rsidR="00F36A20" w:rsidRDefault="00F36A20">
      <w:pPr>
        <w:pStyle w:val="CommentText"/>
      </w:pPr>
      <w:r>
        <w:rPr>
          <w:rStyle w:val="CommentReference"/>
        </w:rPr>
        <w:annotationRef/>
      </w:r>
      <w:r>
        <w:t>Comparable or superior?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CDC099" w15:done="0"/>
  <w15:commentEx w15:paraId="21E25590" w15:done="0"/>
  <w15:commentEx w15:paraId="4C73147C" w15:done="0"/>
  <w15:commentEx w15:paraId="32A6CB94" w15:done="0"/>
  <w15:commentEx w15:paraId="45610297" w15:done="0"/>
  <w15:commentEx w15:paraId="423E0BD6" w15:done="0"/>
  <w15:commentEx w15:paraId="7A3D30F0" w15:done="0"/>
  <w15:commentEx w15:paraId="002377E0" w15:done="0"/>
  <w15:commentEx w15:paraId="3C57FF34" w15:done="0"/>
  <w15:commentEx w15:paraId="6FD983FC" w15:done="0"/>
  <w15:commentEx w15:paraId="2EDFBAB5" w15:done="0"/>
  <w15:commentEx w15:paraId="33919A38" w15:done="0"/>
  <w15:commentEx w15:paraId="303DB1B6" w15:done="0"/>
  <w15:commentEx w15:paraId="58B9C28C" w15:done="0"/>
  <w15:commentEx w15:paraId="5F94B9BC" w15:done="0"/>
  <w15:commentEx w15:paraId="5830B5CE" w15:done="0"/>
  <w15:commentEx w15:paraId="301B6622" w15:done="0"/>
  <w15:commentEx w15:paraId="4D0B8C97" w15:done="0"/>
  <w15:commentEx w15:paraId="0FC3D5F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3316C2" w14:textId="77777777" w:rsidR="00C41C6C" w:rsidRDefault="00C41C6C">
      <w:pPr>
        <w:spacing w:after="0"/>
      </w:pPr>
      <w:r>
        <w:separator/>
      </w:r>
    </w:p>
  </w:endnote>
  <w:endnote w:type="continuationSeparator" w:id="0">
    <w:p w14:paraId="29003135" w14:textId="77777777" w:rsidR="00C41C6C" w:rsidRDefault="00C41C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2201CA" w14:textId="77777777" w:rsidR="00C41C6C" w:rsidRDefault="00C41C6C">
      <w:r>
        <w:separator/>
      </w:r>
    </w:p>
  </w:footnote>
  <w:footnote w:type="continuationSeparator" w:id="0">
    <w:p w14:paraId="71CD21CC" w14:textId="77777777" w:rsidR="00C41C6C" w:rsidRDefault="00C41C6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C8F01385"/>
    <w:multiLevelType w:val="multilevel"/>
    <w:tmpl w:val="D3C85A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E4278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5B436BF3"/>
    <w:multiLevelType w:val="multilevel"/>
    <w:tmpl w:val="BAC46FD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e Pulvino">
    <w15:presenceInfo w15:providerId="Windows Live" w15:userId="06ce33f6bd4956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44"/>
  <w:embedSystemFonts/>
  <w:bordersDoNotSurroundHeader/>
  <w:bordersDoNotSurroundFooter/>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90D07"/>
    <w:rsid w:val="000063FA"/>
    <w:rsid w:val="00011C8B"/>
    <w:rsid w:val="00033E23"/>
    <w:rsid w:val="000B591D"/>
    <w:rsid w:val="001E6905"/>
    <w:rsid w:val="002132E1"/>
    <w:rsid w:val="00214D50"/>
    <w:rsid w:val="00227F6A"/>
    <w:rsid w:val="002D4771"/>
    <w:rsid w:val="00386396"/>
    <w:rsid w:val="003B5D55"/>
    <w:rsid w:val="003D424B"/>
    <w:rsid w:val="00421E10"/>
    <w:rsid w:val="004B21FA"/>
    <w:rsid w:val="004E29B3"/>
    <w:rsid w:val="004F3530"/>
    <w:rsid w:val="00520175"/>
    <w:rsid w:val="00520DC8"/>
    <w:rsid w:val="00590D07"/>
    <w:rsid w:val="005B1699"/>
    <w:rsid w:val="005C216A"/>
    <w:rsid w:val="005E1400"/>
    <w:rsid w:val="006C7CFE"/>
    <w:rsid w:val="006E02CB"/>
    <w:rsid w:val="006F653A"/>
    <w:rsid w:val="007317E4"/>
    <w:rsid w:val="00784D58"/>
    <w:rsid w:val="008D6863"/>
    <w:rsid w:val="00915D69"/>
    <w:rsid w:val="00952B15"/>
    <w:rsid w:val="009E5D17"/>
    <w:rsid w:val="009F26D1"/>
    <w:rsid w:val="00A22DE2"/>
    <w:rsid w:val="00A97CDC"/>
    <w:rsid w:val="00AB509C"/>
    <w:rsid w:val="00AE7811"/>
    <w:rsid w:val="00B86B75"/>
    <w:rsid w:val="00BC48D5"/>
    <w:rsid w:val="00C36279"/>
    <w:rsid w:val="00C41C6C"/>
    <w:rsid w:val="00C97A13"/>
    <w:rsid w:val="00CD7D8D"/>
    <w:rsid w:val="00CE7B75"/>
    <w:rsid w:val="00D21767"/>
    <w:rsid w:val="00DE35B3"/>
    <w:rsid w:val="00E315A3"/>
    <w:rsid w:val="00E4144F"/>
    <w:rsid w:val="00EC4DC3"/>
    <w:rsid w:val="00F36A20"/>
    <w:rsid w:val="00FC00FC"/>
    <w:rsid w:val="00FD58B0"/>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664B5"/>
  <w15:docId w15:val="{F9B3CF13-A57A-42DC-AA26-C38DF8D16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3D424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3D424B"/>
    <w:rPr>
      <w:sz w:val="18"/>
      <w:szCs w:val="18"/>
    </w:rPr>
  </w:style>
  <w:style w:type="paragraph" w:styleId="Footer">
    <w:name w:val="footer"/>
    <w:basedOn w:val="Normal"/>
    <w:link w:val="FooterChar"/>
    <w:unhideWhenUsed/>
    <w:rsid w:val="003D424B"/>
    <w:pPr>
      <w:tabs>
        <w:tab w:val="center" w:pos="4153"/>
        <w:tab w:val="right" w:pos="8306"/>
      </w:tabs>
      <w:snapToGrid w:val="0"/>
    </w:pPr>
    <w:rPr>
      <w:sz w:val="18"/>
      <w:szCs w:val="18"/>
    </w:rPr>
  </w:style>
  <w:style w:type="character" w:customStyle="1" w:styleId="FooterChar">
    <w:name w:val="Footer Char"/>
    <w:basedOn w:val="DefaultParagraphFont"/>
    <w:link w:val="Footer"/>
    <w:rsid w:val="003D424B"/>
    <w:rPr>
      <w:sz w:val="18"/>
      <w:szCs w:val="18"/>
    </w:rPr>
  </w:style>
  <w:style w:type="character" w:styleId="PlaceholderText">
    <w:name w:val="Placeholder Text"/>
    <w:basedOn w:val="DefaultParagraphFont"/>
    <w:semiHidden/>
    <w:rsid w:val="003D424B"/>
    <w:rPr>
      <w:color w:val="808080"/>
    </w:rPr>
  </w:style>
  <w:style w:type="character" w:styleId="CommentReference">
    <w:name w:val="annotation reference"/>
    <w:basedOn w:val="DefaultParagraphFont"/>
    <w:semiHidden/>
    <w:unhideWhenUsed/>
    <w:rsid w:val="00EC4DC3"/>
    <w:rPr>
      <w:sz w:val="16"/>
      <w:szCs w:val="16"/>
    </w:rPr>
  </w:style>
  <w:style w:type="paragraph" w:styleId="CommentText">
    <w:name w:val="annotation text"/>
    <w:basedOn w:val="Normal"/>
    <w:link w:val="CommentTextChar"/>
    <w:semiHidden/>
    <w:unhideWhenUsed/>
    <w:rsid w:val="00EC4DC3"/>
    <w:rPr>
      <w:sz w:val="20"/>
      <w:szCs w:val="20"/>
    </w:rPr>
  </w:style>
  <w:style w:type="character" w:customStyle="1" w:styleId="CommentTextChar">
    <w:name w:val="Comment Text Char"/>
    <w:basedOn w:val="DefaultParagraphFont"/>
    <w:link w:val="CommentText"/>
    <w:semiHidden/>
    <w:rsid w:val="00EC4DC3"/>
    <w:rPr>
      <w:sz w:val="20"/>
      <w:szCs w:val="20"/>
    </w:rPr>
  </w:style>
  <w:style w:type="paragraph" w:styleId="CommentSubject">
    <w:name w:val="annotation subject"/>
    <w:basedOn w:val="CommentText"/>
    <w:next w:val="CommentText"/>
    <w:link w:val="CommentSubjectChar"/>
    <w:semiHidden/>
    <w:unhideWhenUsed/>
    <w:rsid w:val="00EC4DC3"/>
    <w:rPr>
      <w:b/>
      <w:bCs/>
    </w:rPr>
  </w:style>
  <w:style w:type="character" w:customStyle="1" w:styleId="CommentSubjectChar">
    <w:name w:val="Comment Subject Char"/>
    <w:basedOn w:val="CommentTextChar"/>
    <w:link w:val="CommentSubject"/>
    <w:semiHidden/>
    <w:rsid w:val="00EC4DC3"/>
    <w:rPr>
      <w:b/>
      <w:bCs/>
      <w:sz w:val="20"/>
      <w:szCs w:val="20"/>
    </w:rPr>
  </w:style>
  <w:style w:type="paragraph" w:styleId="BalloonText">
    <w:name w:val="Balloon Text"/>
    <w:basedOn w:val="Normal"/>
    <w:link w:val="BalloonTextChar"/>
    <w:semiHidden/>
    <w:unhideWhenUsed/>
    <w:rsid w:val="00EC4DC3"/>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EC4DC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1549</TotalTime>
  <Pages>21</Pages>
  <Words>7864</Words>
  <Characters>44830</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Two-Stage Multi-Scale Resolution-Adaptive Network for Low-Resolution Face Recognition</vt:lpstr>
    </vt:vector>
  </TitlesOfParts>
  <Company/>
  <LinksUpToDate>false</LinksUpToDate>
  <CharactersWithSpaces>52589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Two-Stage Multi-Scale Resolution-Adaptive Network for Low-Resolution Face Recognition</dc:title>
  <dc:subject/>
  <dc:creator>Paper ID: 1856</dc:creator>
  <cp:keywords/>
  <dc:description/>
  <cp:lastModifiedBy>Diane Pulvino</cp:lastModifiedBy>
  <cp:revision>1</cp:revision>
  <dcterms:created xsi:type="dcterms:W3CDTF">2022-04-04T06:33:00Z</dcterms:created>
  <dcterms:modified xsi:type="dcterms:W3CDTF">2022-04-06T11:29:00Z</dcterms:modified>
</cp:coreProperties>
</file>